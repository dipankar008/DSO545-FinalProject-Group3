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028298506"/>
        <w:docPartObj>
          <w:docPartGallery w:val="Cover Pages"/>
          <w:docPartUnique/>
        </w:docPartObj>
      </w:sdtPr>
      <w:sdtContent>
        <w:p w14:paraId="23793DCF" w14:textId="77777777" w:rsidR="00E94E89" w:rsidRDefault="00E94E89">
          <w:r>
            <w:rPr>
              <w:noProof/>
            </w:rPr>
            <mc:AlternateContent>
              <mc:Choice Requires="wpg">
                <w:drawing>
                  <wp:anchor distT="0" distB="0" distL="114300" distR="114300" simplePos="0" relativeHeight="251659264" behindDoc="0" locked="0" layoutInCell="1" allowOverlap="1" wp14:anchorId="699381CF" wp14:editId="5AE7DAC2">
                    <wp:simplePos x="0" y="0"/>
                    <wp:positionH relativeFrom="page">
                      <wp:align>right</wp:align>
                    </wp:positionH>
                    <wp:positionV relativeFrom="page">
                      <wp:align>top</wp:align>
                    </wp:positionV>
                    <wp:extent cx="3113670" cy="10058400"/>
                    <wp:effectExtent l="0" t="0" r="0" b="0"/>
                    <wp:wrapNone/>
                    <wp:docPr id="453" name="Group 453"/>
                    <wp:cNvGraphicFramePr/>
                    <a:graphic xmlns:a="http://schemas.openxmlformats.org/drawingml/2006/main">
                      <a:graphicData uri="http://schemas.microsoft.com/office/word/2010/wordprocessingGroup">
                        <wpg:wgp>
                          <wpg:cNvGrpSpPr/>
                          <wpg:grpSpPr>
                            <a:xfrm>
                              <a:off x="0" y="0"/>
                              <a:ext cx="3113670" cy="10058400"/>
                              <a:chOff x="0" y="0"/>
                              <a:chExt cx="3113670" cy="10058400"/>
                            </a:xfrm>
                          </wpg:grpSpPr>
                          <wps:wsp>
                            <wps:cNvPr id="459" name="Rectangle 459" descr="Light vertical"/>
                            <wps:cNvSpPr>
                              <a:spLocks noChangeArrowheads="1"/>
                            </wps:cNvSpPr>
                            <wps:spPr bwMode="auto">
                              <a:xfrm>
                                <a:off x="0" y="0"/>
                                <a:ext cx="138545" cy="10058400"/>
                              </a:xfrm>
                              <a:prstGeom prst="rect">
                                <a:avLst/>
                              </a:prstGeom>
                              <a:pattFill prst="dkVert">
                                <a:fgClr>
                                  <a:schemeClr val="accent6">
                                    <a:lumMod val="60000"/>
                                    <a:lumOff val="40000"/>
                                    <a:alpha val="80000"/>
                                  </a:schemeClr>
                                </a:fgClr>
                                <a:bgClr>
                                  <a:schemeClr val="bg1">
                                    <a:alpha val="80000"/>
                                  </a:schemeClr>
                                </a:bgClr>
                              </a:pattFill>
                              <a:extLs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460" name="Rectangle 460"/>
                            <wps:cNvSpPr>
                              <a:spLocks noChangeArrowheads="1"/>
                            </wps:cNvSpPr>
                            <wps:spPr bwMode="auto">
                              <a:xfrm>
                                <a:off x="124691" y="0"/>
                                <a:ext cx="2971800" cy="10058400"/>
                              </a:xfrm>
                              <a:prstGeom prst="rect">
                                <a:avLst/>
                              </a:prstGeom>
                              <a:solidFill>
                                <a:schemeClr val="accent6">
                                  <a:lumMod val="60000"/>
                                  <a:lumOff val="40000"/>
                                </a:schemeClr>
                              </a:solidFill>
                              <a:extLst>
                                <a:ext uri="{91240B29-F687-4F45-9708-019B960494DF}">
                                  <a14:hiddenLine xmlns:a14="http://schemas.microsoft.com/office/drawing/2010/main" w="9525">
                                    <a:solidFill>
                                      <a:srgbClr val="D8D8D8"/>
                                    </a:solidFill>
                                    <a:miter lim="800000"/>
                                    <a:headEnd/>
                                    <a:tailEnd/>
                                  </a14:hiddenLine>
                                </a:ext>
                              </a:extLst>
                            </wps:spPr>
                            <wps:bodyPr rot="0" vert="horz" wrap="square" lIns="91440" tIns="45720" rIns="91440" bIns="45720" anchor="t" anchorCtr="0" upright="1">
                              <a:noAutofit/>
                            </wps:bodyPr>
                          </wps:wsp>
                          <wps:wsp>
                            <wps:cNvPr id="461" name="Rectangle 461"/>
                            <wps:cNvSpPr>
                              <a:spLocks noChangeArrowheads="1"/>
                            </wps:cNvSpPr>
                            <wps:spPr bwMode="auto">
                              <a:xfrm>
                                <a:off x="13854" y="0"/>
                                <a:ext cx="3099816" cy="237744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color w:val="FFFFFF" w:themeColor="background1"/>
                                      <w:sz w:val="44"/>
                                      <w:szCs w:val="44"/>
                                    </w:rPr>
                                    <w:alias w:val="Year"/>
                                    <w:id w:val="1012341074"/>
                                    <w:showingPlcHdr/>
                                    <w:dataBinding w:prefixMappings="xmlns:ns0='http://schemas.microsoft.com/office/2006/coverPageProps'" w:xpath="/ns0:CoverPageProperties[1]/ns0:PublishDate[1]" w:storeItemID="{55AF091B-3C7A-41E3-B477-F2FDAA23CFDA}"/>
                                    <w:date>
                                      <w:dateFormat w:val="yyyy"/>
                                      <w:lid w:val="en-US"/>
                                      <w:storeMappedDataAs w:val="dateTime"/>
                                      <w:calendar w:val="gregorian"/>
                                    </w:date>
                                  </w:sdtPr>
                                  <w:sdtContent>
                                    <w:p w14:paraId="008F89E8" w14:textId="415D6360" w:rsidR="005E7466" w:rsidRDefault="005E7466">
                                      <w:pPr>
                                        <w:pStyle w:val="NoSpacing"/>
                                        <w:rPr>
                                          <w:color w:val="FFFFFF" w:themeColor="background1"/>
                                          <w:sz w:val="96"/>
                                          <w:szCs w:val="96"/>
                                        </w:rPr>
                                      </w:pPr>
                                      <w:r>
                                        <w:rPr>
                                          <w:color w:val="FFFFFF" w:themeColor="background1"/>
                                          <w:sz w:val="44"/>
                                          <w:szCs w:val="44"/>
                                        </w:rPr>
                                        <w:t xml:space="preserve">     </w:t>
                                      </w:r>
                                    </w:p>
                                  </w:sdtContent>
                                </w:sdt>
                              </w:txbxContent>
                            </wps:txbx>
                            <wps:bodyPr rot="0" vert="horz" wrap="square" lIns="365760" tIns="182880" rIns="182880" bIns="182880" anchor="b" anchorCtr="0" upright="1">
                              <a:noAutofit/>
                            </wps:bodyPr>
                          </wps:wsp>
                          <wps:wsp>
                            <wps:cNvPr id="462" name="Rectangle 9"/>
                            <wps:cNvSpPr>
                              <a:spLocks noChangeArrowheads="1"/>
                            </wps:cNvSpPr>
                            <wps:spPr bwMode="auto">
                              <a:xfrm>
                                <a:off x="0" y="6761018"/>
                                <a:ext cx="3089515" cy="283337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color w:val="FFFFFF" w:themeColor="background1"/>
                                    </w:rPr>
                                    <w:alias w:val="Author"/>
                                    <w:id w:val="1380359617"/>
                                    <w:dataBinding w:prefixMappings="xmlns:ns0='http://schemas.openxmlformats.org/package/2006/metadata/core-properties' xmlns:ns1='http://purl.org/dc/elements/1.1/'" w:xpath="/ns0:coreProperties[1]/ns1:creator[1]" w:storeItemID="{6C3C8BC8-F283-45AE-878A-BAB7291924A1}"/>
                                    <w:text/>
                                  </w:sdtPr>
                                  <w:sdtContent>
                                    <w:p w14:paraId="2814A2B4" w14:textId="5618846A" w:rsidR="005E7466" w:rsidRDefault="005E7466">
                                      <w:pPr>
                                        <w:pStyle w:val="NoSpacing"/>
                                        <w:spacing w:line="360" w:lineRule="auto"/>
                                        <w:rPr>
                                          <w:color w:val="FFFFFF" w:themeColor="background1"/>
                                        </w:rPr>
                                      </w:pPr>
                                      <w:r>
                                        <w:rPr>
                                          <w:color w:val="FFFFFF" w:themeColor="background1"/>
                                        </w:rPr>
                                        <w:t>Nick McCoy, Pavan Gururaj Muddebihal, Shweta Desai, Ann Xiao, &amp; Dipankar Purohit</w:t>
                                      </w:r>
                                    </w:p>
                                  </w:sdtContent>
                                </w:sdt>
                                <w:sdt>
                                  <w:sdtPr>
                                    <w:rPr>
                                      <w:color w:val="FFFFFF" w:themeColor="background1"/>
                                    </w:rPr>
                                    <w:alias w:val="Company"/>
                                    <w:id w:val="1760174317"/>
                                    <w:dataBinding w:prefixMappings="xmlns:ns0='http://schemas.openxmlformats.org/officeDocument/2006/extended-properties'" w:xpath="/ns0:Properties[1]/ns0:Company[1]" w:storeItemID="{6668398D-A668-4E3E-A5EB-62B293D839F1}"/>
                                    <w:text/>
                                  </w:sdtPr>
                                  <w:sdtContent>
                                    <w:p w14:paraId="3AB28B53" w14:textId="024E065C" w:rsidR="005E7466" w:rsidRDefault="005E7466">
                                      <w:pPr>
                                        <w:pStyle w:val="NoSpacing"/>
                                        <w:spacing w:line="360" w:lineRule="auto"/>
                                        <w:rPr>
                                          <w:color w:val="FFFFFF" w:themeColor="background1"/>
                                        </w:rPr>
                                      </w:pPr>
                                      <w:r>
                                        <w:rPr>
                                          <w:color w:val="FFFFFF" w:themeColor="background1"/>
                                        </w:rPr>
                                        <w:t>DS0 – 545 – Statistical Computing &amp; Data Visualization</w:t>
                                      </w:r>
                                    </w:p>
                                  </w:sdtContent>
                                </w:sdt>
                                <w:sdt>
                                  <w:sdtPr>
                                    <w:rPr>
                                      <w:color w:val="FFFFFF" w:themeColor="background1"/>
                                    </w:rPr>
                                    <w:alias w:val="Date"/>
                                    <w:id w:val="1724480474"/>
                                    <w:showingPlcHdr/>
                                    <w:dataBinding w:prefixMappings="xmlns:ns0='http://schemas.microsoft.com/office/2006/coverPageProps'" w:xpath="/ns0:CoverPageProperties[1]/ns0:PublishDate[1]" w:storeItemID="{55AF091B-3C7A-41E3-B477-F2FDAA23CFDA}"/>
                                    <w:date>
                                      <w:dateFormat w:val="M/d/yyyy"/>
                                      <w:lid w:val="en-US"/>
                                      <w:storeMappedDataAs w:val="dateTime"/>
                                      <w:calendar w:val="gregorian"/>
                                    </w:date>
                                  </w:sdtPr>
                                  <w:sdtContent>
                                    <w:p w14:paraId="6E97CC9F" w14:textId="1F36B27A" w:rsidR="005E7466" w:rsidRDefault="005E7466">
                                      <w:pPr>
                                        <w:pStyle w:val="NoSpacing"/>
                                        <w:spacing w:line="360" w:lineRule="auto"/>
                                        <w:rPr>
                                          <w:color w:val="FFFFFF" w:themeColor="background1"/>
                                        </w:rPr>
                                      </w:pPr>
                                      <w:r>
                                        <w:rPr>
                                          <w:color w:val="FFFFFF" w:themeColor="background1"/>
                                        </w:rPr>
                                        <w:t xml:space="preserve">     </w:t>
                                      </w:r>
                                    </w:p>
                                  </w:sdtContent>
                                </w:sdt>
                              </w:txbxContent>
                            </wps:txbx>
                            <wps:bodyPr rot="0" vert="horz" wrap="square" lIns="365760" tIns="182880" rIns="182880" bIns="182880" anchor="b" anchorCtr="0" upright="1">
                              <a:noAutofit/>
                            </wps:bodyPr>
                          </wps:wsp>
                        </wpg:wgp>
                      </a:graphicData>
                    </a:graphic>
                    <wp14:sizeRelH relativeFrom="page">
                      <wp14:pctWidth>40000</wp14:pctWidth>
                    </wp14:sizeRelH>
                    <wp14:sizeRelV relativeFrom="page">
                      <wp14:pctHeight>100000</wp14:pctHeight>
                    </wp14:sizeRelV>
                  </wp:anchor>
                </w:drawing>
              </mc:Choice>
              <mc:Fallback>
                <w:pict>
                  <v:group w14:anchorId="699381CF" id="Group 453" o:spid="_x0000_s1026" style="position:absolute;margin-left:193.95pt;margin-top:0;width:245.15pt;height:11in;z-index:251659264;mso-width-percent:400;mso-height-percent:1000;mso-position-horizontal:right;mso-position-horizontal-relative:page;mso-position-vertical:top;mso-position-vertical-relative:page;mso-width-percent:400;mso-height-percent:1000" coordsize="31136,100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">
                    <v:rect id="Rectangle 459" o:spid="_x0000_s1027" alt="Light vertical" style="position:absolute;width:1385;height:100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" fillcolor="#a8d08d [1945]" stroked="f" strokecolor="white" strokeweight="1pt">
                      <v:fill r:id="rId9" o:title="" opacity="52428f" color2="white [3212]" o:opacity2="52428f" type="pattern"/>
                      <v:shadow color="#d8d8d8" offset="3pt,3pt"/>
                    </v:rect>
                    <v:rect id="Rectangle 460" o:spid="_x0000_s1028" style="position:absolute;left:1246;width:29718;height:100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" fillcolor="#a8d08d [1945]" stroked="f" strokecolor="#d8d8d8"/>
                    <v:rect id="Rectangle 461" o:spid="_x0000_s1029" style="position:absolute;left:138;width:30998;height:2377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" filled="f" stroked="f" strokecolor="white" strokeweight="1pt">
                      <v:fill opacity="52428f"/>
                      <v:shadow color="#d8d8d8" offset="3pt,3pt"/>
                      <v:textbox inset="28.8pt,14.4pt,14.4pt,14.4pt">
                        <w:txbxContent>
                          <w:sdt>
                            <w:sdtPr>
                              <w:rPr>
                                <w:color w:val="FFFFFF" w:themeColor="background1"/>
                                <w:sz w:val="44"/>
                                <w:szCs w:val="44"/>
                              </w:rPr>
                              <w:alias w:val="Year"/>
                              <w:id w:val="1012341074"/>
                              <w:showingPlcHdr/>
                              <w:dataBinding w:prefixMappings="xmlns:ns0='http://schemas.microsoft.com/office/2006/coverPageProps'" w:xpath="/ns0:CoverPageProperties[1]/ns0:PublishDate[1]" w:storeItemID="{55AF091B-3C7A-41E3-B477-F2FDAA23CFDA}"/>
                              <w:date>
                                <w:dateFormat w:val="yyyy"/>
                                <w:lid w:val="en-US"/>
                                <w:storeMappedDataAs w:val="dateTime"/>
                                <w:calendar w:val="gregorian"/>
                              </w:date>
                            </w:sdtPr>
                            <w:sdtContent>
                              <w:p w14:paraId="008F89E8" w14:textId="415D6360" w:rsidR="005E7466" w:rsidRDefault="005E7466">
                                <w:pPr>
                                  <w:pStyle w:val="NoSpacing"/>
                                  <w:rPr>
                                    <w:color w:val="FFFFFF" w:themeColor="background1"/>
                                    <w:sz w:val="96"/>
                                    <w:szCs w:val="96"/>
                                  </w:rPr>
                                </w:pPr>
                                <w:r>
                                  <w:rPr>
                                    <w:color w:val="FFFFFF" w:themeColor="background1"/>
                                    <w:sz w:val="44"/>
                                    <w:szCs w:val="44"/>
                                  </w:rPr>
                                  <w:t xml:space="preserve">     </w:t>
                                </w:r>
                              </w:p>
                            </w:sdtContent>
                          </w:sdt>
                        </w:txbxContent>
                      </v:textbox>
                    </v:rect>
                    <v:rect id="Rectangle 9" o:spid="_x0000_s1030" style="position:absolute;top:67610;width:30895;height:2833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" filled="f" stroked="f" strokecolor="white" strokeweight="1pt">
                      <v:fill opacity="52428f"/>
                      <v:shadow color="#d8d8d8" offset="3pt,3pt"/>
                      <v:textbox inset="28.8pt,14.4pt,14.4pt,14.4pt">
                        <w:txbxContent>
                          <w:sdt>
                            <w:sdtPr>
                              <w:rPr>
                                <w:color w:val="FFFFFF" w:themeColor="background1"/>
                              </w:rPr>
                              <w:alias w:val="Author"/>
                              <w:id w:val="1380359617"/>
                              <w:dataBinding w:prefixMappings="xmlns:ns0='http://schemas.openxmlformats.org/package/2006/metadata/core-properties' xmlns:ns1='http://purl.org/dc/elements/1.1/'" w:xpath="/ns0:coreProperties[1]/ns1:creator[1]" w:storeItemID="{6C3C8BC8-F283-45AE-878A-BAB7291924A1}"/>
                              <w:text/>
                            </w:sdtPr>
                            <w:sdtContent>
                              <w:p w14:paraId="2814A2B4" w14:textId="5618846A" w:rsidR="005E7466" w:rsidRDefault="005E7466">
                                <w:pPr>
                                  <w:pStyle w:val="NoSpacing"/>
                                  <w:spacing w:line="360" w:lineRule="auto"/>
                                  <w:rPr>
                                    <w:color w:val="FFFFFF" w:themeColor="background1"/>
                                  </w:rPr>
                                </w:pPr>
                                <w:r>
                                  <w:rPr>
                                    <w:color w:val="FFFFFF" w:themeColor="background1"/>
                                  </w:rPr>
                                  <w:t>Nick McCoy, Pavan Gururaj Muddebihal, Shweta Desai, Ann Xiao, &amp; Dipankar Purohit</w:t>
                                </w:r>
                              </w:p>
                            </w:sdtContent>
                          </w:sdt>
                          <w:sdt>
                            <w:sdtPr>
                              <w:rPr>
                                <w:color w:val="FFFFFF" w:themeColor="background1"/>
                              </w:rPr>
                              <w:alias w:val="Company"/>
                              <w:id w:val="1760174317"/>
                              <w:dataBinding w:prefixMappings="xmlns:ns0='http://schemas.openxmlformats.org/officeDocument/2006/extended-properties'" w:xpath="/ns0:Properties[1]/ns0:Company[1]" w:storeItemID="{6668398D-A668-4E3E-A5EB-62B293D839F1}"/>
                              <w:text/>
                            </w:sdtPr>
                            <w:sdtContent>
                              <w:p w14:paraId="3AB28B53" w14:textId="024E065C" w:rsidR="005E7466" w:rsidRDefault="005E7466">
                                <w:pPr>
                                  <w:pStyle w:val="NoSpacing"/>
                                  <w:spacing w:line="360" w:lineRule="auto"/>
                                  <w:rPr>
                                    <w:color w:val="FFFFFF" w:themeColor="background1"/>
                                  </w:rPr>
                                </w:pPr>
                                <w:r>
                                  <w:rPr>
                                    <w:color w:val="FFFFFF" w:themeColor="background1"/>
                                  </w:rPr>
                                  <w:t>DS0 – 545 – Statistical Computing &amp; Data Visualization</w:t>
                                </w:r>
                              </w:p>
                            </w:sdtContent>
                          </w:sdt>
                          <w:sdt>
                            <w:sdtPr>
                              <w:rPr>
                                <w:color w:val="FFFFFF" w:themeColor="background1"/>
                              </w:rPr>
                              <w:alias w:val="Date"/>
                              <w:id w:val="1724480474"/>
                              <w:showingPlcHdr/>
                              <w:dataBinding w:prefixMappings="xmlns:ns0='http://schemas.microsoft.com/office/2006/coverPageProps'" w:xpath="/ns0:CoverPageProperties[1]/ns0:PublishDate[1]" w:storeItemID="{55AF091B-3C7A-41E3-B477-F2FDAA23CFDA}"/>
                              <w:date>
                                <w:dateFormat w:val="M/d/yyyy"/>
                                <w:lid w:val="en-US"/>
                                <w:storeMappedDataAs w:val="dateTime"/>
                                <w:calendar w:val="gregorian"/>
                              </w:date>
                            </w:sdtPr>
                            <w:sdtContent>
                              <w:p w14:paraId="6E97CC9F" w14:textId="1F36B27A" w:rsidR="005E7466" w:rsidRDefault="005E7466">
                                <w:pPr>
                                  <w:pStyle w:val="NoSpacing"/>
                                  <w:spacing w:line="360" w:lineRule="auto"/>
                                  <w:rPr>
                                    <w:color w:val="FFFFFF" w:themeColor="background1"/>
                                  </w:rPr>
                                </w:pPr>
                                <w:r>
                                  <w:rPr>
                                    <w:color w:val="FFFFFF" w:themeColor="background1"/>
                                  </w:rPr>
                                  <w:t xml:space="preserve">     </w:t>
                                </w:r>
                              </w:p>
                            </w:sdtContent>
                          </w:sdt>
                        </w:txbxContent>
                      </v:textbox>
                    </v:rect>
                    <w10:wrap anchorx="page" anchory="page"/>
                  </v:group>
                </w:pict>
              </mc:Fallback>
            </mc:AlternateContent>
          </w:r>
          <w:r>
            <w:rPr>
              <w:noProof/>
            </w:rPr>
            <mc:AlternateContent>
              <mc:Choice Requires="wps">
                <w:drawing>
                  <wp:anchor distT="0" distB="0" distL="114300" distR="114300" simplePos="0" relativeHeight="251661312" behindDoc="0" locked="0" layoutInCell="0" allowOverlap="1" wp14:anchorId="0BC02849" wp14:editId="65D629E5">
                    <wp:simplePos x="0" y="0"/>
                    <wp:positionH relativeFrom="page">
                      <wp:align>left</wp:align>
                    </wp:positionH>
                    <mc:AlternateContent>
                      <mc:Choice Requires="wp14">
                        <wp:positionV relativeFrom="page">
                          <wp14:pctPosVOffset>25000</wp14:pctPosVOffset>
                        </wp:positionV>
                      </mc:Choice>
                      <mc:Fallback>
                        <wp:positionV relativeFrom="page">
                          <wp:posOffset>2514600</wp:posOffset>
                        </wp:positionV>
                      </mc:Fallback>
                    </mc:AlternateContent>
                    <wp:extent cx="6970395" cy="640080"/>
                    <wp:effectExtent l="0" t="0" r="20955" b="20320"/>
                    <wp:wrapNone/>
                    <wp:docPr id="463"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70395" cy="640080"/>
                            </a:xfrm>
                            <a:prstGeom prst="rect">
                              <a:avLst/>
                            </a:prstGeom>
                            <a:solidFill>
                              <a:schemeClr val="tx1"/>
                            </a:solidFill>
                            <a:ln w="19050">
                              <a:solidFill>
                                <a:schemeClr val="tx1"/>
                              </a:solidFill>
                              <a:miter lim="800000"/>
                              <a:headEnd/>
                              <a:tailEnd/>
                            </a:ln>
                          </wps:spPr>
                          <wps:txbx>
                            <w:txbxContent>
                              <w:sdt>
                                <w:sdtPr>
                                  <w:rPr>
                                    <w:color w:val="FFFFFF" w:themeColor="background1"/>
                                    <w:sz w:val="72"/>
                                    <w:szCs w:val="72"/>
                                  </w:rPr>
                                  <w:alias w:val="Title"/>
                                  <w:id w:val="-1704864950"/>
                                  <w:dataBinding w:prefixMappings="xmlns:ns0='http://schemas.openxmlformats.org/package/2006/metadata/core-properties' xmlns:ns1='http://purl.org/dc/elements/1.1/'" w:xpath="/ns0:coreProperties[1]/ns1:title[1]" w:storeItemID="{6C3C8BC8-F283-45AE-878A-BAB7291924A1}"/>
                                  <w:text/>
                                </w:sdtPr>
                                <w:sdtContent>
                                  <w:p w14:paraId="0A3C8212" w14:textId="6911A1E3" w:rsidR="005E7466" w:rsidRDefault="005E7466">
                                    <w:pPr>
                                      <w:pStyle w:val="NoSpacing"/>
                                      <w:jc w:val="right"/>
                                      <w:rPr>
                                        <w:color w:val="FFFFFF" w:themeColor="background1"/>
                                        <w:sz w:val="72"/>
                                        <w:szCs w:val="72"/>
                                      </w:rPr>
                                    </w:pPr>
                                    <w:r>
                                      <w:rPr>
                                        <w:color w:val="FFFFFF" w:themeColor="background1"/>
                                        <w:sz w:val="72"/>
                                        <w:szCs w:val="72"/>
                                      </w:rPr>
                                      <w:t>World Happiness Report</w:t>
                                    </w:r>
                                  </w:p>
                                </w:sdtContent>
                              </w:sdt>
                            </w:txbxContent>
                          </wps:txbx>
                          <wps:bodyPr rot="0" vert="horz" wrap="square" lIns="182880" tIns="45720" rIns="182880" bIns="45720" anchor="ctr" anchorCtr="0" upright="1">
                            <a:spAutoFit/>
                          </wps:bodyPr>
                        </wps:wsp>
                      </a:graphicData>
                    </a:graphic>
                    <wp14:sizeRelH relativeFrom="page">
                      <wp14:pctWidth>90000</wp14:pctWidth>
                    </wp14:sizeRelH>
                    <wp14:sizeRelV relativeFrom="page">
                      <wp14:pctHeight>7300</wp14:pctHeight>
                    </wp14:sizeRelV>
                  </wp:anchor>
                </w:drawing>
              </mc:Choice>
              <mc:Fallback>
                <w:pict>
                  <v:rect w14:anchorId="0BC02849" id="Rectangle 16" o:spid="_x0000_s1031" style="position:absolute;margin-left:0;margin-top:0;width:548.85pt;height:50.4pt;z-index:251661312;visibility:visible;mso-wrap-style:square;mso-width-percent:900;mso-height-percent:73;mso-top-percent:250;mso-wrap-distance-left:9pt;mso-wrap-distance-top:0;mso-wrap-distance-right:9pt;mso-wrap-distance-bottom:0;mso-position-horizontal:left;mso-position-horizontal-relative:page;mso-position-vertical-relative:page;mso-width-percent:900;mso-height-percent:73;mso-top-percent:2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" o:allowincell="f" fillcolor="black [3213]" strokecolor="black [3213]" strokeweight="1.5pt">
                    <v:textbox style="mso-fit-shape-to-text:t" inset="14.4pt,,14.4pt">
                      <w:txbxContent>
                        <w:sdt>
                          <w:sdtPr>
                            <w:rPr>
                              <w:color w:val="FFFFFF" w:themeColor="background1"/>
                              <w:sz w:val="72"/>
                              <w:szCs w:val="72"/>
                            </w:rPr>
                            <w:alias w:val="Title"/>
                            <w:id w:val="-1704864950"/>
                            <w:dataBinding w:prefixMappings="xmlns:ns0='http://schemas.openxmlformats.org/package/2006/metadata/core-properties' xmlns:ns1='http://purl.org/dc/elements/1.1/'" w:xpath="/ns0:coreProperties[1]/ns1:title[1]" w:storeItemID="{6C3C8BC8-F283-45AE-878A-BAB7291924A1}"/>
                            <w:text/>
                          </w:sdtPr>
                          <w:sdtContent>
                            <w:p w14:paraId="0A3C8212" w14:textId="6911A1E3" w:rsidR="005E7466" w:rsidRDefault="005E7466">
                              <w:pPr>
                                <w:pStyle w:val="NoSpacing"/>
                                <w:jc w:val="right"/>
                                <w:rPr>
                                  <w:color w:val="FFFFFF" w:themeColor="background1"/>
                                  <w:sz w:val="72"/>
                                  <w:szCs w:val="72"/>
                                </w:rPr>
                              </w:pPr>
                              <w:r>
                                <w:rPr>
                                  <w:color w:val="FFFFFF" w:themeColor="background1"/>
                                  <w:sz w:val="72"/>
                                  <w:szCs w:val="72"/>
                                </w:rPr>
                                <w:t>World Happiness Report</w:t>
                              </w:r>
                            </w:p>
                          </w:sdtContent>
                        </w:sdt>
                      </w:txbxContent>
                    </v:textbox>
                    <w10:wrap anchorx="page" anchory="page"/>
                  </v:rect>
                </w:pict>
              </mc:Fallback>
            </mc:AlternateContent>
          </w:r>
        </w:p>
        <w:p w14:paraId="3A0FDD97" w14:textId="77777777" w:rsidR="00E94E89" w:rsidRDefault="00E94E89">
          <w:r>
            <w:rPr>
              <w:noProof/>
            </w:rPr>
            <w:drawing>
              <wp:anchor distT="0" distB="0" distL="114300" distR="114300" simplePos="0" relativeHeight="251662336" behindDoc="1" locked="0" layoutInCell="1" allowOverlap="1" wp14:anchorId="27030A1D" wp14:editId="0DB6430D">
                <wp:simplePos x="0" y="0"/>
                <wp:positionH relativeFrom="column">
                  <wp:posOffset>2394585</wp:posOffset>
                </wp:positionH>
                <wp:positionV relativeFrom="paragraph">
                  <wp:posOffset>2185670</wp:posOffset>
                </wp:positionV>
                <wp:extent cx="2874010" cy="2880360"/>
                <wp:effectExtent l="0" t="0" r="2540" b="0"/>
                <wp:wrapTight wrapText="bothSides">
                  <wp:wrapPolygon edited="0">
                    <wp:start x="0" y="0"/>
                    <wp:lineTo x="0" y="21429"/>
                    <wp:lineTo x="21476" y="21429"/>
                    <wp:lineTo x="21476"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orld Happiness Image.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874010" cy="2880360"/>
                        </a:xfrm>
                        <a:prstGeom prst="rect">
                          <a:avLst/>
                        </a:prstGeom>
                      </pic:spPr>
                    </pic:pic>
                  </a:graphicData>
                </a:graphic>
              </wp:anchor>
            </w:drawing>
          </w:r>
        </w:p>
        <w:p w14:paraId="6AA1D6E3" w14:textId="77777777" w:rsidR="00E94E89" w:rsidRDefault="00E94E89"/>
        <w:p w14:paraId="7D44FDD8" w14:textId="556BFCE2" w:rsidR="00E94E89" w:rsidRDefault="005E7466"/>
      </w:sdtContent>
    </w:sdt>
    <w:p w14:paraId="2AD158C6" w14:textId="3FB34662" w:rsidR="006B045F" w:rsidRDefault="006B045F"/>
    <w:p w14:paraId="5B9FFC62" w14:textId="23A23330" w:rsidR="006B045F" w:rsidRDefault="006B045F"/>
    <w:p w14:paraId="20928E62" w14:textId="316D0631" w:rsidR="006B045F" w:rsidRDefault="006B045F"/>
    <w:p w14:paraId="3E934F4E" w14:textId="34564472" w:rsidR="006B045F" w:rsidRDefault="006B045F"/>
    <w:p w14:paraId="6C8C8C79" w14:textId="66F5ED99" w:rsidR="006B045F" w:rsidRDefault="006B045F"/>
    <w:p w14:paraId="03A8F94D" w14:textId="0470B5F9" w:rsidR="006B045F" w:rsidRDefault="006B045F"/>
    <w:p w14:paraId="7301D15E" w14:textId="27CA0108" w:rsidR="006B045F" w:rsidRDefault="006B045F"/>
    <w:p w14:paraId="0B964961" w14:textId="1F89CDEE" w:rsidR="006B045F" w:rsidRDefault="006B045F"/>
    <w:p w14:paraId="04ADE613" w14:textId="1E602CBD" w:rsidR="006B045F" w:rsidRDefault="006B045F"/>
    <w:p w14:paraId="6AA10D39" w14:textId="3F85373F" w:rsidR="006B045F" w:rsidRDefault="006B045F"/>
    <w:p w14:paraId="74A5492B" w14:textId="03F4FC4C" w:rsidR="006B045F" w:rsidRDefault="006B045F"/>
    <w:p w14:paraId="687FA4E2" w14:textId="03E55190" w:rsidR="006B045F" w:rsidRDefault="006B045F"/>
    <w:p w14:paraId="0F76C487" w14:textId="5A5E1FE5" w:rsidR="006B045F" w:rsidRDefault="006B045F"/>
    <w:p w14:paraId="67FA7E83" w14:textId="0FD45E21" w:rsidR="006B045F" w:rsidRDefault="006B045F"/>
    <w:p w14:paraId="612BD919" w14:textId="6A348E5D" w:rsidR="006B045F" w:rsidRDefault="006B045F"/>
    <w:p w14:paraId="7D467068" w14:textId="125331D5" w:rsidR="006B045F" w:rsidRDefault="006B045F"/>
    <w:p w14:paraId="1CAB6929" w14:textId="76EE06E2" w:rsidR="006B045F" w:rsidRDefault="006B045F"/>
    <w:p w14:paraId="248B06C3" w14:textId="048F27A8" w:rsidR="006B045F" w:rsidRDefault="006B045F"/>
    <w:p w14:paraId="02F11015" w14:textId="7502A402" w:rsidR="006B045F" w:rsidRDefault="006B045F"/>
    <w:p w14:paraId="015ACB48" w14:textId="13353897" w:rsidR="006B045F" w:rsidRDefault="006B045F"/>
    <w:p w14:paraId="7BC8AB81" w14:textId="5C687779" w:rsidR="006B045F" w:rsidRDefault="006B045F"/>
    <w:p w14:paraId="2EBC4C14" w14:textId="08BF5D0E" w:rsidR="006B045F" w:rsidRDefault="006B045F"/>
    <w:p w14:paraId="3061A7FF" w14:textId="2D76A72C" w:rsidR="006B045F" w:rsidRDefault="006B045F"/>
    <w:p w14:paraId="3BF80C0A" w14:textId="35F2B94B" w:rsidR="006B045F" w:rsidRDefault="006B045F"/>
    <w:p w14:paraId="25D2C0EB" w14:textId="213FBA5C" w:rsidR="006B045F" w:rsidRDefault="006B045F"/>
    <w:p w14:paraId="24DD1DBC" w14:textId="52C4E3CA" w:rsidR="006B045F" w:rsidRDefault="006B045F" w:rsidP="006B045F">
      <w:pPr>
        <w:jc w:val="center"/>
        <w:rPr>
          <w:b/>
          <w:sz w:val="28"/>
          <w:szCs w:val="28"/>
        </w:rPr>
      </w:pPr>
      <w:r w:rsidRPr="006B045F">
        <w:rPr>
          <w:b/>
          <w:sz w:val="28"/>
          <w:szCs w:val="28"/>
        </w:rPr>
        <w:lastRenderedPageBreak/>
        <w:t xml:space="preserve">Table of Contents </w:t>
      </w:r>
    </w:p>
    <w:p w14:paraId="6663AA3A" w14:textId="188657DA" w:rsidR="006B045F" w:rsidRDefault="006B045F" w:rsidP="006B045F">
      <w:pPr>
        <w:jc w:val="center"/>
        <w:rPr>
          <w:b/>
          <w:sz w:val="28"/>
          <w:szCs w:val="28"/>
        </w:rPr>
      </w:pPr>
    </w:p>
    <w:p w14:paraId="1F3B0D88" w14:textId="700E8808" w:rsidR="00A40F09" w:rsidRDefault="00A40F09" w:rsidP="006B045F">
      <w:pPr>
        <w:rPr>
          <w:b/>
        </w:rPr>
      </w:pPr>
      <w:r>
        <w:rPr>
          <w:b/>
        </w:rPr>
        <w:t>Table of Contents……………………………………………………………………………………………………………………………</w:t>
      </w:r>
      <w:proofErr w:type="gramStart"/>
      <w:r>
        <w:rPr>
          <w:b/>
        </w:rPr>
        <w:t>…</w:t>
      </w:r>
      <w:r w:rsidR="00705CF3">
        <w:rPr>
          <w:b/>
        </w:rPr>
        <w:t>..</w:t>
      </w:r>
      <w:proofErr w:type="gramEnd"/>
      <w:r>
        <w:rPr>
          <w:b/>
        </w:rPr>
        <w:t>1</w:t>
      </w:r>
    </w:p>
    <w:p w14:paraId="74E5056F" w14:textId="45AA40B1" w:rsidR="006B045F" w:rsidRDefault="006B045F" w:rsidP="006B045F">
      <w:pPr>
        <w:rPr>
          <w:b/>
        </w:rPr>
      </w:pPr>
      <w:r>
        <w:rPr>
          <w:b/>
        </w:rPr>
        <w:t>Executive Summary…………………………………………………………………………………………………………………………</w:t>
      </w:r>
      <w:r w:rsidR="00705CF3">
        <w:rPr>
          <w:b/>
        </w:rPr>
        <w:t>….</w:t>
      </w:r>
      <w:r w:rsidR="00A40F09">
        <w:rPr>
          <w:b/>
        </w:rPr>
        <w:t>2</w:t>
      </w:r>
    </w:p>
    <w:p w14:paraId="23B7256E" w14:textId="6C4A40B4" w:rsidR="006B045F" w:rsidRDefault="006B045F" w:rsidP="006B045F">
      <w:pPr>
        <w:rPr>
          <w:b/>
        </w:rPr>
      </w:pPr>
      <w:r>
        <w:rPr>
          <w:b/>
        </w:rPr>
        <w:t>Data Description…………………………………………………………………………………………………………………………………</w:t>
      </w:r>
      <w:r w:rsidR="00E84190">
        <w:rPr>
          <w:b/>
        </w:rPr>
        <w:t>3</w:t>
      </w:r>
    </w:p>
    <w:p w14:paraId="122A0756" w14:textId="73484F4D" w:rsidR="006B045F" w:rsidRDefault="006B045F" w:rsidP="006B045F">
      <w:pPr>
        <w:rPr>
          <w:b/>
        </w:rPr>
      </w:pPr>
      <w:r>
        <w:rPr>
          <w:b/>
        </w:rPr>
        <w:t>Data Cleaning Techniques……………………………………………………………………………………………………………………</w:t>
      </w:r>
      <w:r w:rsidR="00E84190">
        <w:rPr>
          <w:b/>
        </w:rPr>
        <w:t>4</w:t>
      </w:r>
    </w:p>
    <w:p w14:paraId="6FE9E9A2" w14:textId="6C93101D" w:rsidR="006B045F" w:rsidRDefault="006B045F" w:rsidP="006B045F">
      <w:pPr>
        <w:rPr>
          <w:b/>
        </w:rPr>
      </w:pPr>
      <w:r>
        <w:rPr>
          <w:b/>
        </w:rPr>
        <w:t>Exploratory Data Analysis……………………………………………………………………………………………………………………</w:t>
      </w:r>
      <w:r w:rsidR="00E84190">
        <w:rPr>
          <w:b/>
        </w:rPr>
        <w:t>5</w:t>
      </w:r>
      <w:r>
        <w:rPr>
          <w:b/>
        </w:rPr>
        <w:t xml:space="preserve"> </w:t>
      </w:r>
    </w:p>
    <w:p w14:paraId="4366BC31" w14:textId="41BA3B47" w:rsidR="006B045F" w:rsidRDefault="006B045F" w:rsidP="006B045F">
      <w:pPr>
        <w:rPr>
          <w:b/>
        </w:rPr>
      </w:pPr>
      <w:r>
        <w:rPr>
          <w:b/>
        </w:rPr>
        <w:t>Dashboard: Description, Functions &amp; Screenshots………………………………………………………………………………</w:t>
      </w:r>
      <w:r w:rsidR="00E84190">
        <w:rPr>
          <w:b/>
        </w:rPr>
        <w:t>6</w:t>
      </w:r>
    </w:p>
    <w:p w14:paraId="7C706947" w14:textId="0CE8F5B1" w:rsidR="006B045F" w:rsidRDefault="006B045F" w:rsidP="006B045F">
      <w:pPr>
        <w:rPr>
          <w:b/>
        </w:rPr>
      </w:pPr>
      <w:r>
        <w:rPr>
          <w:b/>
        </w:rPr>
        <w:t>Conclusion &amp; Future Work…………………………………………………………………………………………………………………</w:t>
      </w:r>
      <w:r w:rsidR="00705CF3">
        <w:rPr>
          <w:b/>
        </w:rPr>
        <w:t>.</w:t>
      </w:r>
      <w:r w:rsidR="00E84190">
        <w:rPr>
          <w:b/>
        </w:rPr>
        <w:t>7</w:t>
      </w:r>
    </w:p>
    <w:p w14:paraId="1DCBD9AA" w14:textId="356798F1" w:rsidR="006B045F" w:rsidRPr="006B045F" w:rsidRDefault="006B045F" w:rsidP="006B045F">
      <w:pPr>
        <w:rPr>
          <w:b/>
        </w:rPr>
      </w:pPr>
      <w:r>
        <w:rPr>
          <w:b/>
        </w:rPr>
        <w:t>Appendices &amp; Visuals…………………………………………………………………………………………………………………………</w:t>
      </w:r>
      <w:r w:rsidR="00705CF3">
        <w:rPr>
          <w:b/>
        </w:rPr>
        <w:t>.</w:t>
      </w:r>
      <w:r w:rsidR="00E84190">
        <w:rPr>
          <w:b/>
        </w:rPr>
        <w:t>8</w:t>
      </w:r>
    </w:p>
    <w:p w14:paraId="18789D02" w14:textId="662C10D8" w:rsidR="006B045F" w:rsidRDefault="006B045F" w:rsidP="006B045F">
      <w:pPr>
        <w:jc w:val="center"/>
      </w:pPr>
    </w:p>
    <w:p w14:paraId="438F145F" w14:textId="06562182" w:rsidR="006B045F" w:rsidRDefault="006B045F" w:rsidP="006B045F">
      <w:pPr>
        <w:jc w:val="center"/>
      </w:pPr>
    </w:p>
    <w:p w14:paraId="31503B70" w14:textId="6E050EE7" w:rsidR="00A40F09" w:rsidRDefault="00A40F09" w:rsidP="006B045F">
      <w:pPr>
        <w:jc w:val="center"/>
      </w:pPr>
    </w:p>
    <w:p w14:paraId="53199E3E" w14:textId="18D880C6" w:rsidR="00A40F09" w:rsidRDefault="00A40F09" w:rsidP="006B045F">
      <w:pPr>
        <w:jc w:val="center"/>
      </w:pPr>
    </w:p>
    <w:p w14:paraId="44D0F403" w14:textId="1F2DE6E4" w:rsidR="00A40F09" w:rsidRDefault="00A40F09" w:rsidP="006B045F">
      <w:pPr>
        <w:jc w:val="center"/>
      </w:pPr>
    </w:p>
    <w:p w14:paraId="3EFF7D76" w14:textId="6A7D0064" w:rsidR="00A40F09" w:rsidRDefault="00A40F09" w:rsidP="006B045F">
      <w:pPr>
        <w:jc w:val="center"/>
      </w:pPr>
    </w:p>
    <w:p w14:paraId="5884E514" w14:textId="7D55078E" w:rsidR="00A40F09" w:rsidRDefault="00A40F09" w:rsidP="006B045F">
      <w:pPr>
        <w:jc w:val="center"/>
      </w:pPr>
    </w:p>
    <w:p w14:paraId="420FC3E1" w14:textId="71DA5ACA" w:rsidR="00A40F09" w:rsidRDefault="00A40F09" w:rsidP="006B045F">
      <w:pPr>
        <w:jc w:val="center"/>
      </w:pPr>
    </w:p>
    <w:p w14:paraId="60D9DF3B" w14:textId="2155D159" w:rsidR="00A40F09" w:rsidRDefault="00A40F09" w:rsidP="006B045F">
      <w:pPr>
        <w:jc w:val="center"/>
      </w:pPr>
    </w:p>
    <w:p w14:paraId="744D00EC" w14:textId="49294369" w:rsidR="00A40F09" w:rsidRDefault="00A40F09" w:rsidP="006B045F">
      <w:pPr>
        <w:jc w:val="center"/>
      </w:pPr>
    </w:p>
    <w:p w14:paraId="4F0BFFB7" w14:textId="1A5DF0E4" w:rsidR="00A40F09" w:rsidRDefault="00A40F09" w:rsidP="006B045F">
      <w:pPr>
        <w:jc w:val="center"/>
      </w:pPr>
    </w:p>
    <w:p w14:paraId="20EF1367" w14:textId="0EC80F38" w:rsidR="00A40F09" w:rsidRDefault="00A40F09" w:rsidP="006B045F">
      <w:pPr>
        <w:jc w:val="center"/>
      </w:pPr>
    </w:p>
    <w:p w14:paraId="2BFC7EAF" w14:textId="1094C0EA" w:rsidR="00A40F09" w:rsidRDefault="00A40F09" w:rsidP="006B045F">
      <w:pPr>
        <w:jc w:val="center"/>
      </w:pPr>
    </w:p>
    <w:p w14:paraId="35B99378" w14:textId="2B5B40DB" w:rsidR="00A40F09" w:rsidRDefault="00A40F09" w:rsidP="006B045F">
      <w:pPr>
        <w:jc w:val="center"/>
      </w:pPr>
    </w:p>
    <w:p w14:paraId="66D3D85D" w14:textId="68205A93" w:rsidR="00A40F09" w:rsidRDefault="00A40F09" w:rsidP="006B045F">
      <w:pPr>
        <w:jc w:val="center"/>
      </w:pPr>
    </w:p>
    <w:p w14:paraId="3C3F9DBB" w14:textId="6F92F116" w:rsidR="00A40F09" w:rsidRDefault="00A40F09" w:rsidP="006B045F">
      <w:pPr>
        <w:jc w:val="center"/>
      </w:pPr>
    </w:p>
    <w:p w14:paraId="7337D73E" w14:textId="40496846" w:rsidR="00A40F09" w:rsidRDefault="00A40F09" w:rsidP="006B045F">
      <w:pPr>
        <w:jc w:val="center"/>
      </w:pPr>
    </w:p>
    <w:p w14:paraId="4AA57463" w14:textId="486EDF91" w:rsidR="00A40F09" w:rsidRDefault="00A40F09" w:rsidP="006B045F">
      <w:pPr>
        <w:jc w:val="center"/>
      </w:pPr>
    </w:p>
    <w:p w14:paraId="6083A334" w14:textId="40D53215" w:rsidR="00A40F09" w:rsidRDefault="00A40F09" w:rsidP="006B045F">
      <w:pPr>
        <w:jc w:val="center"/>
        <w:rPr>
          <w:b/>
        </w:rPr>
      </w:pPr>
      <w:r w:rsidRPr="00A40F09">
        <w:rPr>
          <w:b/>
        </w:rPr>
        <w:lastRenderedPageBreak/>
        <w:t xml:space="preserve">Executive Summary </w:t>
      </w:r>
    </w:p>
    <w:p w14:paraId="4DEF189C" w14:textId="688FEF5D" w:rsidR="00A40F09" w:rsidRDefault="00A40F09" w:rsidP="006B045F">
      <w:pPr>
        <w:jc w:val="center"/>
        <w:rPr>
          <w:b/>
        </w:rPr>
      </w:pPr>
    </w:p>
    <w:p w14:paraId="17FD8A5C" w14:textId="225BB21A" w:rsidR="00474DDD" w:rsidRDefault="00935D9D" w:rsidP="00126541">
      <w:pPr>
        <w:spacing w:line="240" w:lineRule="auto"/>
        <w:rPr>
          <w:rFonts w:cstheme="minorHAnsi"/>
          <w:shd w:val="clear" w:color="auto" w:fill="FFFFFF"/>
        </w:rPr>
      </w:pPr>
      <w:r w:rsidRPr="00935D9D">
        <w:rPr>
          <w:rFonts w:ascii="Calibri" w:eastAsia="Times New Roman" w:hAnsi="Calibri" w:cs="Calibri"/>
          <w:b/>
          <w:color w:val="000000"/>
          <w:shd w:val="clear" w:color="auto" w:fill="FFFFFF"/>
        </w:rPr>
        <w:t>Topic Brief</w:t>
      </w:r>
      <w:r>
        <w:rPr>
          <w:rFonts w:ascii="Calibri" w:eastAsia="Times New Roman" w:hAnsi="Calibri" w:cs="Calibri"/>
          <w:color w:val="000000"/>
          <w:shd w:val="clear" w:color="auto" w:fill="FFFFFF"/>
        </w:rPr>
        <w:t xml:space="preserve"> </w:t>
      </w:r>
      <w:proofErr w:type="gramStart"/>
      <w:r w:rsidR="00A80D37">
        <w:rPr>
          <w:rFonts w:ascii="Calibri" w:eastAsia="Times New Roman" w:hAnsi="Calibri" w:cs="Calibri"/>
          <w:color w:val="000000"/>
          <w:shd w:val="clear" w:color="auto" w:fill="FFFFFF"/>
        </w:rPr>
        <w:t>The</w:t>
      </w:r>
      <w:proofErr w:type="gramEnd"/>
      <w:r w:rsidR="00A80D37">
        <w:rPr>
          <w:rFonts w:ascii="Calibri" w:eastAsia="Times New Roman" w:hAnsi="Calibri" w:cs="Calibri"/>
          <w:color w:val="000000"/>
          <w:shd w:val="clear" w:color="auto" w:fill="FFFFFF"/>
        </w:rPr>
        <w:t xml:space="preserve"> World Happiness Report was developed in 2017 and it’s aim </w:t>
      </w:r>
      <w:r w:rsidR="00474DDD">
        <w:rPr>
          <w:rFonts w:ascii="Calibri" w:eastAsia="Times New Roman" w:hAnsi="Calibri" w:cs="Calibri"/>
          <w:color w:val="000000"/>
          <w:shd w:val="clear" w:color="auto" w:fill="FFFFFF"/>
        </w:rPr>
        <w:t>was to rank 155 countries across the globe on their happiness. A countr</w:t>
      </w:r>
      <w:r w:rsidR="00244FCA">
        <w:rPr>
          <w:rFonts w:ascii="Calibri" w:eastAsia="Times New Roman" w:hAnsi="Calibri" w:cs="Calibri"/>
          <w:color w:val="000000"/>
          <w:shd w:val="clear" w:color="auto" w:fill="FFFFFF"/>
        </w:rPr>
        <w:t>y’s</w:t>
      </w:r>
      <w:r w:rsidR="00474DDD">
        <w:rPr>
          <w:rFonts w:ascii="Calibri" w:eastAsia="Times New Roman" w:hAnsi="Calibri" w:cs="Calibri"/>
          <w:color w:val="000000"/>
          <w:shd w:val="clear" w:color="auto" w:fill="FFFFFF"/>
        </w:rPr>
        <w:t xml:space="preserve"> happiness was determined by economic production, social support and life expectancy to name but a few factors. This research is extremely relevant as </w:t>
      </w:r>
      <w:r w:rsidR="00474DDD">
        <w:rPr>
          <w:rFonts w:cstheme="minorHAnsi"/>
          <w:shd w:val="clear" w:color="auto" w:fill="FFFFFF"/>
        </w:rPr>
        <w:t>t</w:t>
      </w:r>
      <w:r w:rsidR="00474DDD" w:rsidRPr="00474DDD">
        <w:rPr>
          <w:rFonts w:cstheme="minorHAnsi"/>
          <w:shd w:val="clear" w:color="auto" w:fill="FFFFFF"/>
        </w:rPr>
        <w:t>he report continues to gain global recognition as governments, organizations and civil society increasingly use happiness indicators to inform their policy-making decisions.</w:t>
      </w:r>
    </w:p>
    <w:p w14:paraId="5F295F02" w14:textId="21B84124" w:rsidR="00126541" w:rsidRPr="00126541" w:rsidRDefault="00126541" w:rsidP="00126541">
      <w:pPr>
        <w:spacing w:line="240" w:lineRule="auto"/>
        <w:rPr>
          <w:rFonts w:ascii="Times New Roman" w:eastAsia="Times New Roman" w:hAnsi="Times New Roman" w:cs="Times New Roman"/>
          <w:sz w:val="24"/>
          <w:szCs w:val="24"/>
        </w:rPr>
      </w:pPr>
      <w:r w:rsidRPr="00126541">
        <w:rPr>
          <w:rFonts w:ascii="Calibri" w:eastAsia="Times New Roman" w:hAnsi="Calibri" w:cs="Calibri"/>
          <w:color w:val="000000"/>
          <w:shd w:val="clear" w:color="auto" w:fill="FFFFFF"/>
        </w:rPr>
        <w:t xml:space="preserve">The happiness scores and rankings use data from the Gallup World Poll. The scores are based on answers to the main life evaluation question asked in the poll. This question, known as the Cantril ladder, asks respondents to think of a ladder with the best possible life for them being a 10 and the worst possible life being a 0 and to rate their own current lives on that scale. The scores are from nationally representative samples for the years 2013-2016 and use the Gallup weights to make the estimates representative. The columns following the happiness score estimate the extent to which each of six factors – contribute to making life evaluations higher in each country than they are in Dystopia, a hypothetical country that has values equal to the world’s lowest national averages for each of the six factors listed below: </w:t>
      </w:r>
    </w:p>
    <w:p w14:paraId="512EBE9F" w14:textId="77777777" w:rsidR="00126541" w:rsidRPr="00126541" w:rsidRDefault="00126541" w:rsidP="00126541">
      <w:pPr>
        <w:numPr>
          <w:ilvl w:val="0"/>
          <w:numId w:val="1"/>
        </w:numPr>
        <w:spacing w:after="0" w:line="240" w:lineRule="auto"/>
        <w:textAlignment w:val="baseline"/>
        <w:rPr>
          <w:rFonts w:ascii="Calibri" w:eastAsia="Times New Roman" w:hAnsi="Calibri" w:cs="Calibri"/>
          <w:color w:val="000000"/>
        </w:rPr>
      </w:pPr>
      <w:r w:rsidRPr="00126541">
        <w:rPr>
          <w:rFonts w:ascii="Calibri" w:eastAsia="Times New Roman" w:hAnsi="Calibri" w:cs="Calibri"/>
          <w:color w:val="000000"/>
          <w:shd w:val="clear" w:color="auto" w:fill="FFFFFF"/>
        </w:rPr>
        <w:t>Economic production</w:t>
      </w:r>
    </w:p>
    <w:p w14:paraId="0953AD03" w14:textId="77777777" w:rsidR="00126541" w:rsidRPr="00126541" w:rsidRDefault="00126541" w:rsidP="00126541">
      <w:pPr>
        <w:numPr>
          <w:ilvl w:val="0"/>
          <w:numId w:val="1"/>
        </w:numPr>
        <w:spacing w:after="0" w:line="240" w:lineRule="auto"/>
        <w:textAlignment w:val="baseline"/>
        <w:rPr>
          <w:rFonts w:ascii="Calibri" w:eastAsia="Times New Roman" w:hAnsi="Calibri" w:cs="Calibri"/>
          <w:color w:val="000000"/>
        </w:rPr>
      </w:pPr>
      <w:r w:rsidRPr="00126541">
        <w:rPr>
          <w:rFonts w:ascii="Calibri" w:eastAsia="Times New Roman" w:hAnsi="Calibri" w:cs="Calibri"/>
          <w:color w:val="000000"/>
          <w:shd w:val="clear" w:color="auto" w:fill="FFFFFF"/>
        </w:rPr>
        <w:t>Social support</w:t>
      </w:r>
    </w:p>
    <w:p w14:paraId="6A20F7FF" w14:textId="77777777" w:rsidR="00126541" w:rsidRPr="00126541" w:rsidRDefault="00126541" w:rsidP="00126541">
      <w:pPr>
        <w:numPr>
          <w:ilvl w:val="0"/>
          <w:numId w:val="1"/>
        </w:numPr>
        <w:spacing w:after="0" w:line="240" w:lineRule="auto"/>
        <w:textAlignment w:val="baseline"/>
        <w:rPr>
          <w:rFonts w:ascii="Calibri" w:eastAsia="Times New Roman" w:hAnsi="Calibri" w:cs="Calibri"/>
          <w:color w:val="000000"/>
        </w:rPr>
      </w:pPr>
      <w:r w:rsidRPr="00126541">
        <w:rPr>
          <w:rFonts w:ascii="Calibri" w:eastAsia="Times New Roman" w:hAnsi="Calibri" w:cs="Calibri"/>
          <w:color w:val="000000"/>
          <w:shd w:val="clear" w:color="auto" w:fill="FFFFFF"/>
        </w:rPr>
        <w:t>Life expectancy</w:t>
      </w:r>
    </w:p>
    <w:p w14:paraId="0DD6DC6A" w14:textId="77777777" w:rsidR="00126541" w:rsidRPr="00126541" w:rsidRDefault="00126541" w:rsidP="00126541">
      <w:pPr>
        <w:numPr>
          <w:ilvl w:val="0"/>
          <w:numId w:val="1"/>
        </w:numPr>
        <w:spacing w:after="0" w:line="240" w:lineRule="auto"/>
        <w:textAlignment w:val="baseline"/>
        <w:rPr>
          <w:rFonts w:ascii="Calibri" w:eastAsia="Times New Roman" w:hAnsi="Calibri" w:cs="Calibri"/>
          <w:color w:val="000000"/>
        </w:rPr>
      </w:pPr>
      <w:r w:rsidRPr="00126541">
        <w:rPr>
          <w:rFonts w:ascii="Calibri" w:eastAsia="Times New Roman" w:hAnsi="Calibri" w:cs="Calibri"/>
          <w:color w:val="000000"/>
          <w:shd w:val="clear" w:color="auto" w:fill="FFFFFF"/>
        </w:rPr>
        <w:t>Freedom</w:t>
      </w:r>
    </w:p>
    <w:p w14:paraId="06D27BC5" w14:textId="77777777" w:rsidR="00126541" w:rsidRPr="00126541" w:rsidRDefault="00126541" w:rsidP="00126541">
      <w:pPr>
        <w:numPr>
          <w:ilvl w:val="0"/>
          <w:numId w:val="1"/>
        </w:numPr>
        <w:spacing w:after="0" w:line="240" w:lineRule="auto"/>
        <w:textAlignment w:val="baseline"/>
        <w:rPr>
          <w:rFonts w:ascii="Calibri" w:eastAsia="Times New Roman" w:hAnsi="Calibri" w:cs="Calibri"/>
          <w:color w:val="000000"/>
        </w:rPr>
      </w:pPr>
      <w:r w:rsidRPr="00126541">
        <w:rPr>
          <w:rFonts w:ascii="Calibri" w:eastAsia="Times New Roman" w:hAnsi="Calibri" w:cs="Calibri"/>
          <w:color w:val="000000"/>
          <w:shd w:val="clear" w:color="auto" w:fill="FFFFFF"/>
        </w:rPr>
        <w:t>Absence of corruption</w:t>
      </w:r>
    </w:p>
    <w:p w14:paraId="53E2DCF4" w14:textId="77777777" w:rsidR="00126541" w:rsidRPr="00126541" w:rsidRDefault="00126541" w:rsidP="00126541">
      <w:pPr>
        <w:numPr>
          <w:ilvl w:val="0"/>
          <w:numId w:val="1"/>
        </w:numPr>
        <w:spacing w:after="0" w:line="240" w:lineRule="auto"/>
        <w:textAlignment w:val="baseline"/>
        <w:rPr>
          <w:rFonts w:ascii="Calibri" w:eastAsia="Times New Roman" w:hAnsi="Calibri" w:cs="Calibri"/>
          <w:color w:val="000000"/>
        </w:rPr>
      </w:pPr>
      <w:r w:rsidRPr="00126541">
        <w:rPr>
          <w:rFonts w:ascii="Calibri" w:eastAsia="Times New Roman" w:hAnsi="Calibri" w:cs="Calibri"/>
          <w:color w:val="000000"/>
          <w:shd w:val="clear" w:color="auto" w:fill="FFFFFF"/>
        </w:rPr>
        <w:t xml:space="preserve">Generosity </w:t>
      </w:r>
    </w:p>
    <w:p w14:paraId="61C70EA5" w14:textId="014DF1E4" w:rsidR="00F531BD" w:rsidRPr="00F531BD" w:rsidRDefault="00126541" w:rsidP="00126541">
      <w:pPr>
        <w:pStyle w:val="NormalWeb"/>
        <w:spacing w:before="0" w:beforeAutospacing="0" w:after="160" w:afterAutospacing="0"/>
        <w:rPr>
          <w:rFonts w:asciiTheme="minorHAnsi" w:hAnsiTheme="minorHAnsi" w:cstheme="minorHAnsi"/>
          <w:sz w:val="22"/>
          <w:szCs w:val="22"/>
        </w:rPr>
      </w:pPr>
      <w:r w:rsidRPr="00126541">
        <w:br/>
      </w:r>
      <w:r w:rsidRPr="00126541">
        <w:rPr>
          <w:rFonts w:ascii="Calibri" w:hAnsi="Calibri" w:cs="Calibri"/>
          <w:b/>
          <w:bCs/>
          <w:color w:val="000000"/>
          <w:sz w:val="22"/>
          <w:szCs w:val="22"/>
        </w:rPr>
        <w:t>Methods &amp; Intent</w:t>
      </w:r>
      <w:r w:rsidR="00F531BD">
        <w:rPr>
          <w:rFonts w:ascii="Calibri" w:hAnsi="Calibri" w:cs="Calibri"/>
          <w:b/>
          <w:bCs/>
          <w:color w:val="000000"/>
          <w:sz w:val="22"/>
          <w:szCs w:val="22"/>
        </w:rPr>
        <w:t xml:space="preserve"> </w:t>
      </w:r>
      <w:r w:rsidR="00F531BD">
        <w:rPr>
          <w:rFonts w:asciiTheme="minorHAnsi" w:hAnsiTheme="minorHAnsi" w:cstheme="minorHAnsi"/>
          <w:sz w:val="22"/>
          <w:szCs w:val="22"/>
        </w:rPr>
        <w:t xml:space="preserve">In our exploration </w:t>
      </w:r>
      <w:r w:rsidR="00E95B42">
        <w:rPr>
          <w:rFonts w:asciiTheme="minorHAnsi" w:hAnsiTheme="minorHAnsi" w:cstheme="minorHAnsi"/>
          <w:sz w:val="22"/>
          <w:szCs w:val="22"/>
        </w:rPr>
        <w:t xml:space="preserve">of </w:t>
      </w:r>
      <w:r w:rsidR="00F531BD">
        <w:rPr>
          <w:rFonts w:asciiTheme="minorHAnsi" w:hAnsiTheme="minorHAnsi" w:cstheme="minorHAnsi"/>
          <w:sz w:val="22"/>
          <w:szCs w:val="22"/>
        </w:rPr>
        <w:t xml:space="preserve">relevant data sets and </w:t>
      </w:r>
      <w:proofErr w:type="gramStart"/>
      <w:r w:rsidR="00F531BD">
        <w:rPr>
          <w:rFonts w:asciiTheme="minorHAnsi" w:hAnsiTheme="minorHAnsi" w:cstheme="minorHAnsi"/>
          <w:sz w:val="22"/>
          <w:szCs w:val="22"/>
        </w:rPr>
        <w:t>in order to</w:t>
      </w:r>
      <w:proofErr w:type="gramEnd"/>
      <w:r w:rsidR="00F531BD">
        <w:rPr>
          <w:rFonts w:asciiTheme="minorHAnsi" w:hAnsiTheme="minorHAnsi" w:cstheme="minorHAnsi"/>
          <w:sz w:val="22"/>
          <w:szCs w:val="22"/>
        </w:rPr>
        <w:t xml:space="preserve"> determine wh</w:t>
      </w:r>
      <w:r w:rsidR="00E95B42">
        <w:rPr>
          <w:rFonts w:asciiTheme="minorHAnsi" w:hAnsiTheme="minorHAnsi" w:cstheme="minorHAnsi"/>
          <w:sz w:val="22"/>
          <w:szCs w:val="22"/>
        </w:rPr>
        <w:t>ich</w:t>
      </w:r>
      <w:r w:rsidR="00F531BD">
        <w:rPr>
          <w:rFonts w:asciiTheme="minorHAnsi" w:hAnsiTheme="minorHAnsi" w:cstheme="minorHAnsi"/>
          <w:sz w:val="22"/>
          <w:szCs w:val="22"/>
        </w:rPr>
        <w:t xml:space="preserve"> factors may or may not be driving happiness scores forward </w:t>
      </w:r>
      <w:r w:rsidR="00DB3004">
        <w:rPr>
          <w:rFonts w:asciiTheme="minorHAnsi" w:hAnsiTheme="minorHAnsi" w:cstheme="minorHAnsi"/>
          <w:sz w:val="22"/>
          <w:szCs w:val="22"/>
        </w:rPr>
        <w:t>(</w:t>
      </w:r>
      <w:r w:rsidR="00F531BD">
        <w:rPr>
          <w:rFonts w:asciiTheme="minorHAnsi" w:hAnsiTheme="minorHAnsi" w:cstheme="minorHAnsi"/>
          <w:sz w:val="22"/>
          <w:szCs w:val="22"/>
        </w:rPr>
        <w:t>or holding them back</w:t>
      </w:r>
      <w:r w:rsidR="00DB3004">
        <w:rPr>
          <w:rFonts w:asciiTheme="minorHAnsi" w:hAnsiTheme="minorHAnsi" w:cstheme="minorHAnsi"/>
          <w:sz w:val="22"/>
          <w:szCs w:val="22"/>
        </w:rPr>
        <w:t>)</w:t>
      </w:r>
      <w:r w:rsidR="00F531BD">
        <w:rPr>
          <w:rFonts w:asciiTheme="minorHAnsi" w:hAnsiTheme="minorHAnsi" w:cstheme="minorHAnsi"/>
          <w:sz w:val="22"/>
          <w:szCs w:val="22"/>
        </w:rPr>
        <w:t>, our team poured over several sets of data. We explored urban populations a</w:t>
      </w:r>
      <w:r w:rsidR="00DB3004">
        <w:rPr>
          <w:rFonts w:asciiTheme="minorHAnsi" w:hAnsiTheme="minorHAnsi" w:cstheme="minorHAnsi"/>
          <w:sz w:val="22"/>
          <w:szCs w:val="22"/>
        </w:rPr>
        <w:t xml:space="preserve">s a </w:t>
      </w:r>
      <w:r w:rsidR="00F531BD">
        <w:rPr>
          <w:rFonts w:asciiTheme="minorHAnsi" w:hAnsiTheme="minorHAnsi" w:cstheme="minorHAnsi"/>
          <w:sz w:val="22"/>
          <w:szCs w:val="22"/>
        </w:rPr>
        <w:t>percentage of a countries total population, enrollment in primary and secondary schools by gender, levels of alcohol consumption, forest are</w:t>
      </w:r>
      <w:r w:rsidR="00DB3004">
        <w:rPr>
          <w:rFonts w:asciiTheme="minorHAnsi" w:hAnsiTheme="minorHAnsi" w:cstheme="minorHAnsi"/>
          <w:sz w:val="22"/>
          <w:szCs w:val="22"/>
        </w:rPr>
        <w:t>a</w:t>
      </w:r>
      <w:r w:rsidR="00F531BD">
        <w:rPr>
          <w:rFonts w:asciiTheme="minorHAnsi" w:hAnsiTheme="minorHAnsi" w:cstheme="minorHAnsi"/>
          <w:sz w:val="22"/>
          <w:szCs w:val="22"/>
        </w:rPr>
        <w:t xml:space="preserve"> as a percentage of total land area, transparency, accountability and perceived corruption of governments</w:t>
      </w:r>
      <w:r w:rsidR="00DB3004">
        <w:rPr>
          <w:rFonts w:asciiTheme="minorHAnsi" w:hAnsiTheme="minorHAnsi" w:cstheme="minorHAnsi"/>
          <w:sz w:val="22"/>
          <w:szCs w:val="22"/>
        </w:rPr>
        <w:t>, the perc</w:t>
      </w:r>
      <w:r w:rsidR="00F531BD">
        <w:rPr>
          <w:rFonts w:asciiTheme="minorHAnsi" w:hAnsiTheme="minorHAnsi" w:cstheme="minorHAnsi"/>
          <w:sz w:val="22"/>
          <w:szCs w:val="22"/>
        </w:rPr>
        <w:t xml:space="preserve">entage of firms with females as the top managers, GDP per capita, government expenditure on education and finally the </w:t>
      </w:r>
      <w:r w:rsidR="00DB3004">
        <w:rPr>
          <w:rFonts w:asciiTheme="minorHAnsi" w:hAnsiTheme="minorHAnsi" w:cstheme="minorHAnsi"/>
          <w:sz w:val="22"/>
          <w:szCs w:val="22"/>
        </w:rPr>
        <w:t>country’s</w:t>
      </w:r>
      <w:r w:rsidR="00F531BD">
        <w:rPr>
          <w:rFonts w:asciiTheme="minorHAnsi" w:hAnsiTheme="minorHAnsi" w:cstheme="minorHAnsi"/>
          <w:sz w:val="22"/>
          <w:szCs w:val="22"/>
        </w:rPr>
        <w:t xml:space="preserve"> economic freedom index. </w:t>
      </w:r>
    </w:p>
    <w:p w14:paraId="428C726C" w14:textId="7B00673D" w:rsidR="00C372CE" w:rsidRDefault="00DB3004" w:rsidP="00126541">
      <w:pPr>
        <w:pStyle w:val="NormalWeb"/>
        <w:spacing w:before="0" w:beforeAutospacing="0" w:after="160" w:afterAutospacing="0"/>
        <w:rPr>
          <w:rFonts w:ascii="Calibri" w:hAnsi="Calibri" w:cs="Calibri"/>
          <w:color w:val="000000"/>
          <w:sz w:val="22"/>
          <w:szCs w:val="22"/>
        </w:rPr>
      </w:pPr>
      <w:proofErr w:type="gramStart"/>
      <w:r>
        <w:rPr>
          <w:rFonts w:ascii="Calibri" w:hAnsi="Calibri" w:cs="Calibri"/>
          <w:bCs/>
          <w:color w:val="000000"/>
          <w:sz w:val="22"/>
          <w:szCs w:val="22"/>
        </w:rPr>
        <w:t>All of</w:t>
      </w:r>
      <w:proofErr w:type="gramEnd"/>
      <w:r>
        <w:rPr>
          <w:rFonts w:ascii="Calibri" w:hAnsi="Calibri" w:cs="Calibri"/>
          <w:bCs/>
          <w:color w:val="000000"/>
          <w:sz w:val="22"/>
          <w:szCs w:val="22"/>
        </w:rPr>
        <w:t xml:space="preserve"> this initial data mining effort was done in order to take the surface level findings of the 2017 World Happiness Report one step further, to uncover the drivers and inhibitors of happiness and what we might recommend as a team to policy makers, in an effort to improve their scores, given our findings. </w:t>
      </w:r>
      <w:r>
        <w:rPr>
          <w:rFonts w:ascii="Calibri" w:hAnsi="Calibri" w:cs="Calibri"/>
          <w:color w:val="000000"/>
          <w:sz w:val="22"/>
          <w:szCs w:val="22"/>
        </w:rPr>
        <w:t xml:space="preserve">It is therefore </w:t>
      </w:r>
      <w:r w:rsidR="00126541" w:rsidRPr="00126541">
        <w:rPr>
          <w:rFonts w:ascii="Calibri" w:hAnsi="Calibri" w:cs="Calibri"/>
          <w:color w:val="000000"/>
          <w:sz w:val="22"/>
          <w:szCs w:val="22"/>
        </w:rPr>
        <w:t xml:space="preserve">the aim of this analysis to use various data cleaning techniques, to assist us in our exploratory data analysis, ultimately uncovering interesting insights into a series of questions surrounding the World Happiness Report and the 6 associated factors (listed above). </w:t>
      </w:r>
    </w:p>
    <w:p w14:paraId="1556F396" w14:textId="425EFA12" w:rsidR="00126541" w:rsidRPr="00A33A3C" w:rsidRDefault="00126541" w:rsidP="00A33A3C">
      <w:pPr>
        <w:spacing w:line="240" w:lineRule="auto"/>
        <w:rPr>
          <w:rFonts w:ascii="Calibri" w:eastAsia="Times New Roman" w:hAnsi="Calibri" w:cs="Calibri"/>
          <w:color w:val="000000"/>
          <w:shd w:val="clear" w:color="auto" w:fill="FFFFFF"/>
        </w:rPr>
      </w:pPr>
      <w:r w:rsidRPr="00126541">
        <w:rPr>
          <w:rFonts w:ascii="Calibri" w:hAnsi="Calibri" w:cs="Calibri"/>
          <w:color w:val="000000"/>
        </w:rPr>
        <w:t xml:space="preserve">Our intent is to find empirically driven evidence to support our positions, as well as our strategic recommendations. </w:t>
      </w:r>
      <w:r w:rsidR="00A33A3C">
        <w:rPr>
          <w:rFonts w:ascii="Calibri" w:eastAsia="Times New Roman" w:hAnsi="Calibri" w:cs="Calibri"/>
          <w:color w:val="000000"/>
          <w:shd w:val="clear" w:color="auto" w:fill="FFFFFF"/>
        </w:rPr>
        <w:t xml:space="preserve">There are both positive and negative implications associated with a country’s happiness score. On the high end we will aim to discover whether a better score is positively correlated with high per capita GDP and on the low end, our team will look at whether these scores drive people out of the county all together via migration. </w:t>
      </w:r>
      <w:r w:rsidRPr="00126541">
        <w:rPr>
          <w:rFonts w:ascii="Calibri" w:hAnsi="Calibri" w:cs="Calibri"/>
          <w:color w:val="000000"/>
        </w:rPr>
        <w:t>We will use various cleaning techniques and data visualization tools that will include but are not limited to: graphics, summary statistics, scatter plots, heatmaps and dashboards, complete with descriptions, further analysis and screenshots.</w:t>
      </w:r>
    </w:p>
    <w:p w14:paraId="74DEA2B1" w14:textId="5156B3AD" w:rsidR="00A40F09" w:rsidRDefault="00126541" w:rsidP="00126541">
      <w:pPr>
        <w:rPr>
          <w:rFonts w:ascii="Calibri" w:eastAsia="Times New Roman" w:hAnsi="Calibri" w:cs="Calibri"/>
          <w:color w:val="000000"/>
        </w:rPr>
      </w:pPr>
      <w:r w:rsidRPr="00126541">
        <w:rPr>
          <w:rFonts w:ascii="Calibri" w:eastAsia="Times New Roman" w:hAnsi="Calibri" w:cs="Calibri"/>
          <w:b/>
          <w:bCs/>
          <w:color w:val="000000"/>
        </w:rPr>
        <w:lastRenderedPageBreak/>
        <w:t xml:space="preserve">Data Sets Utilized </w:t>
      </w:r>
      <w:r w:rsidRPr="00126541">
        <w:rPr>
          <w:rFonts w:ascii="Calibri" w:eastAsia="Times New Roman" w:hAnsi="Calibri" w:cs="Calibri"/>
          <w:color w:val="000000"/>
        </w:rPr>
        <w:t xml:space="preserve">We while use the following data sets: 2015 CSV, 2016 CSV &amp; 2017 CSV. Analyzing the following 12 categorical and numerical variables: Country, Region, Happiness Rank, Happiness Score, Standard Error, Economy (GDP per Capita), Family, </w:t>
      </w:r>
      <w:proofErr w:type="gramStart"/>
      <w:r w:rsidRPr="00126541">
        <w:rPr>
          <w:rFonts w:ascii="Calibri" w:eastAsia="Times New Roman" w:hAnsi="Calibri" w:cs="Calibri"/>
          <w:color w:val="000000"/>
        </w:rPr>
        <w:t>Health(</w:t>
      </w:r>
      <w:proofErr w:type="gramEnd"/>
      <w:r w:rsidRPr="00126541">
        <w:rPr>
          <w:rFonts w:ascii="Calibri" w:eastAsia="Times New Roman" w:hAnsi="Calibri" w:cs="Calibri"/>
          <w:color w:val="000000"/>
        </w:rPr>
        <w:t>life expectancy), Freedom, Trust (Government Corruption), Generosity, Dystopia Residual.</w:t>
      </w:r>
    </w:p>
    <w:p w14:paraId="5050CC28" w14:textId="2966FDCB" w:rsidR="00A40F09" w:rsidRDefault="00A40F09" w:rsidP="00731E6A">
      <w:pPr>
        <w:jc w:val="center"/>
        <w:rPr>
          <w:b/>
        </w:rPr>
      </w:pPr>
      <w:r>
        <w:rPr>
          <w:b/>
        </w:rPr>
        <w:t>Data Description</w:t>
      </w:r>
    </w:p>
    <w:p w14:paraId="6F231987" w14:textId="30974682" w:rsidR="002E2293" w:rsidRDefault="002E2293" w:rsidP="00314B85">
      <w:pPr>
        <w:jc w:val="center"/>
        <w:rPr>
          <w:b/>
        </w:rPr>
      </w:pPr>
    </w:p>
    <w:p w14:paraId="6E2D665D" w14:textId="660F927E" w:rsidR="002E2293" w:rsidRDefault="002E2293" w:rsidP="002E2293">
      <w:pPr>
        <w:rPr>
          <w:b/>
          <w:noProof/>
        </w:rPr>
      </w:pPr>
      <w:proofErr w:type="gramStart"/>
      <w:r>
        <w:t>In order to</w:t>
      </w:r>
      <w:proofErr w:type="gramEnd"/>
      <w:r>
        <w:t xml:space="preserve"> rank the 155 countries according to their happiness score, which is in turn based on the 6 factors below, our team began with th</w:t>
      </w:r>
      <w:r w:rsidR="00731E6A">
        <w:t xml:space="preserve">e World Happiness Ranking data for 2015, 2016 and 2017.  Below is </w:t>
      </w:r>
      <w:r>
        <w:t xml:space="preserve">a snapshot of the Top 5 </w:t>
      </w:r>
      <w:r w:rsidR="00731E6A">
        <w:t>by descending levels of happiness for the year 2015</w:t>
      </w:r>
      <w:r>
        <w:t>. This data is categorized by both country and region and each associated Happiness Rank.</w:t>
      </w:r>
      <w:r w:rsidRPr="002E2293">
        <w:rPr>
          <w:b/>
          <w:noProof/>
        </w:rPr>
        <w:t xml:space="preserve"> </w:t>
      </w:r>
    </w:p>
    <w:p w14:paraId="6440A3C8" w14:textId="7A537145" w:rsidR="002E2293" w:rsidRDefault="002E2293" w:rsidP="002E2293">
      <w:r>
        <w:rPr>
          <w:b/>
          <w:noProof/>
        </w:rPr>
        <w:drawing>
          <wp:inline distT="0" distB="0" distL="0" distR="0" wp14:anchorId="51354150" wp14:editId="7CB3152B">
            <wp:extent cx="6541194" cy="90011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H Top 5.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639676" cy="913665"/>
                    </a:xfrm>
                    <a:prstGeom prst="rect">
                      <a:avLst/>
                    </a:prstGeom>
                  </pic:spPr>
                </pic:pic>
              </a:graphicData>
            </a:graphic>
          </wp:inline>
        </w:drawing>
      </w:r>
      <w:r>
        <w:t xml:space="preserve"> </w:t>
      </w:r>
    </w:p>
    <w:p w14:paraId="46D51FE1" w14:textId="13F1F04F" w:rsidR="001543AB" w:rsidRPr="001543AB" w:rsidRDefault="001543AB" w:rsidP="005C3C8D">
      <w:pPr>
        <w:rPr>
          <w:sz w:val="16"/>
          <w:szCs w:val="16"/>
        </w:rPr>
      </w:pPr>
      <w:r w:rsidRPr="001543AB">
        <w:rPr>
          <w:b/>
          <w:sz w:val="16"/>
          <w:szCs w:val="16"/>
        </w:rPr>
        <w:t>Exhibit #1</w:t>
      </w:r>
      <w:r w:rsidRPr="001543AB">
        <w:rPr>
          <w:sz w:val="16"/>
          <w:szCs w:val="16"/>
        </w:rPr>
        <w:t>: Top 5 Happiest Countries 2015 (derived from 2015.CSV, World Happiness Report)</w:t>
      </w:r>
    </w:p>
    <w:p w14:paraId="7E2EDA96" w14:textId="2FF78C7B" w:rsidR="00314B85" w:rsidRDefault="002E2293" w:rsidP="005C3C8D">
      <w:pPr>
        <w:rPr>
          <w:rFonts w:cstheme="minorHAnsi"/>
        </w:rPr>
      </w:pPr>
      <w:r>
        <w:t>This rank is compared to a hypothetical country called “Dystopia” that theoretically has the world’s least happy people. This is useful</w:t>
      </w:r>
      <w:r w:rsidRPr="002E2293">
        <w:rPr>
          <w:rFonts w:cstheme="minorHAnsi"/>
        </w:rPr>
        <w:t xml:space="preserve"> for our purposes because it provides a benchmark of comparison. </w:t>
      </w:r>
      <w:r>
        <w:rPr>
          <w:rFonts w:cstheme="minorHAnsi"/>
        </w:rPr>
        <w:t xml:space="preserve">Additionally, </w:t>
      </w:r>
      <w:r>
        <w:rPr>
          <w:rFonts w:cstheme="minorHAnsi"/>
          <w:shd w:val="clear" w:color="auto" w:fill="FFFFFF"/>
        </w:rPr>
        <w:t>s</w:t>
      </w:r>
      <w:r w:rsidRPr="002E2293">
        <w:rPr>
          <w:rFonts w:cstheme="minorHAnsi"/>
          <w:shd w:val="clear" w:color="auto" w:fill="FFFFFF"/>
        </w:rPr>
        <w:t xml:space="preserve">ince life would be very unpleasant in a country with the world’s lowest </w:t>
      </w:r>
      <w:r>
        <w:rPr>
          <w:rFonts w:cstheme="minorHAnsi"/>
          <w:shd w:val="clear" w:color="auto" w:fill="FFFFFF"/>
        </w:rPr>
        <w:t>generosity</w:t>
      </w:r>
      <w:r w:rsidRPr="002E2293">
        <w:rPr>
          <w:rFonts w:cstheme="minorHAnsi"/>
          <w:shd w:val="clear" w:color="auto" w:fill="FFFFFF"/>
        </w:rPr>
        <w:t>,</w:t>
      </w:r>
      <w:r>
        <w:rPr>
          <w:rFonts w:cstheme="minorHAnsi"/>
          <w:shd w:val="clear" w:color="auto" w:fill="FFFFFF"/>
        </w:rPr>
        <w:t xml:space="preserve"> least freedom, </w:t>
      </w:r>
      <w:r w:rsidR="00DD4DAA">
        <w:rPr>
          <w:rFonts w:cstheme="minorHAnsi"/>
          <w:shd w:val="clear" w:color="auto" w:fill="FFFFFF"/>
        </w:rPr>
        <w:t>lowest GDP, lowest life expectancy and least government trust</w:t>
      </w:r>
      <w:r w:rsidRPr="002E2293">
        <w:rPr>
          <w:rFonts w:cstheme="minorHAnsi"/>
          <w:shd w:val="clear" w:color="auto" w:fill="FFFFFF"/>
        </w:rPr>
        <w:t>, it is referred to as “Dystopia,” in contrast to Utopia.</w:t>
      </w:r>
      <w:r w:rsidRPr="002E2293">
        <w:rPr>
          <w:rFonts w:cstheme="minorHAnsi"/>
        </w:rPr>
        <w:t xml:space="preserve"> </w:t>
      </w:r>
    </w:p>
    <w:p w14:paraId="44814C16" w14:textId="77777777" w:rsidR="005C3C8D" w:rsidRPr="005C3C8D" w:rsidRDefault="005C3C8D" w:rsidP="005C3C8D"/>
    <w:p w14:paraId="55CA4940" w14:textId="2F50C3C8" w:rsidR="00A40F09" w:rsidRDefault="00A40F09" w:rsidP="006B045F">
      <w:pPr>
        <w:jc w:val="center"/>
        <w:rPr>
          <w:b/>
        </w:rPr>
      </w:pPr>
      <w:r>
        <w:rPr>
          <w:b/>
        </w:rPr>
        <w:t>Data Cleani</w:t>
      </w:r>
      <w:r w:rsidR="00BE42E3">
        <w:rPr>
          <w:b/>
        </w:rPr>
        <w:t>n</w:t>
      </w:r>
      <w:r>
        <w:rPr>
          <w:b/>
        </w:rPr>
        <w:t xml:space="preserve">g Techniques </w:t>
      </w:r>
    </w:p>
    <w:p w14:paraId="31AFD5C7" w14:textId="26B68B23" w:rsidR="00D616C5" w:rsidRPr="00D616C5" w:rsidRDefault="00092250" w:rsidP="00D616C5">
      <w:pPr>
        <w:spacing w:after="0" w:line="240" w:lineRule="auto"/>
        <w:rPr>
          <w:rFonts w:ascii="Times New Roman" w:eastAsia="Times New Roman" w:hAnsi="Times New Roman" w:cs="Times New Roman"/>
          <w:sz w:val="24"/>
          <w:szCs w:val="24"/>
        </w:rPr>
      </w:pPr>
      <w:r w:rsidRPr="008D4442">
        <w:rPr>
          <w:rFonts w:eastAsia="Times New Roman" w:cstheme="minorHAnsi"/>
          <w:color w:val="000000"/>
        </w:rPr>
        <w:t>To begin with, t</w:t>
      </w:r>
      <w:r w:rsidR="00D616C5" w:rsidRPr="00D616C5">
        <w:rPr>
          <w:rFonts w:eastAsia="Times New Roman" w:cstheme="minorHAnsi"/>
          <w:color w:val="000000"/>
        </w:rPr>
        <w:t xml:space="preserve">he 3 </w:t>
      </w:r>
      <w:r w:rsidRPr="008D4442">
        <w:rPr>
          <w:rFonts w:eastAsia="Times New Roman" w:cstheme="minorHAnsi"/>
          <w:color w:val="000000"/>
        </w:rPr>
        <w:t xml:space="preserve">primary </w:t>
      </w:r>
      <w:r w:rsidR="00D616C5" w:rsidRPr="00D616C5">
        <w:rPr>
          <w:rFonts w:eastAsia="Times New Roman" w:cstheme="minorHAnsi"/>
          <w:color w:val="000000"/>
        </w:rPr>
        <w:t xml:space="preserve">datasets were different. </w:t>
      </w:r>
      <w:r w:rsidR="008D4442" w:rsidRPr="008D4442">
        <w:rPr>
          <w:rFonts w:eastAsia="Times New Roman" w:cstheme="minorHAnsi"/>
        </w:rPr>
        <w:t>For</w:t>
      </w:r>
      <w:r w:rsidR="00D616C5" w:rsidRPr="00D616C5">
        <w:rPr>
          <w:rFonts w:eastAsia="Times New Roman" w:cstheme="minorHAnsi"/>
          <w:color w:val="000000"/>
        </w:rPr>
        <w:t xml:space="preserve"> them to be combined, we</w:t>
      </w:r>
      <w:r w:rsidR="008D4442" w:rsidRPr="008D4442">
        <w:rPr>
          <w:rFonts w:eastAsia="Times New Roman" w:cstheme="minorHAnsi"/>
          <w:color w:val="000000"/>
        </w:rPr>
        <w:t xml:space="preserve"> </w:t>
      </w:r>
      <w:r w:rsidR="008D4442">
        <w:rPr>
          <w:rFonts w:eastAsia="Times New Roman" w:cstheme="minorHAnsi"/>
          <w:color w:val="000000"/>
        </w:rPr>
        <w:t xml:space="preserve">first </w:t>
      </w:r>
      <w:r w:rsidR="00D616C5" w:rsidRPr="00D616C5">
        <w:rPr>
          <w:rFonts w:eastAsia="Times New Roman" w:cstheme="minorHAnsi"/>
          <w:color w:val="000000"/>
        </w:rPr>
        <w:t xml:space="preserve">needed to </w:t>
      </w:r>
      <w:r w:rsidR="008D4442" w:rsidRPr="008D4442">
        <w:rPr>
          <w:rFonts w:eastAsia="Times New Roman" w:cstheme="minorHAnsi"/>
          <w:color w:val="000000"/>
        </w:rPr>
        <w:t xml:space="preserve">ensure that each </w:t>
      </w:r>
      <w:r w:rsidR="00D616C5" w:rsidRPr="00D616C5">
        <w:rPr>
          <w:rFonts w:eastAsia="Times New Roman" w:cstheme="minorHAnsi"/>
          <w:color w:val="000000"/>
        </w:rPr>
        <w:t>of th</w:t>
      </w:r>
      <w:r w:rsidR="008D4442" w:rsidRPr="008D4442">
        <w:rPr>
          <w:rFonts w:eastAsia="Times New Roman" w:cstheme="minorHAnsi"/>
          <w:color w:val="000000"/>
        </w:rPr>
        <w:t>e datasets</w:t>
      </w:r>
      <w:r w:rsidR="00D616C5" w:rsidRPr="00D616C5">
        <w:rPr>
          <w:rFonts w:eastAsia="Times New Roman" w:cstheme="minorHAnsi"/>
          <w:color w:val="000000"/>
        </w:rPr>
        <w:t xml:space="preserve"> carr</w:t>
      </w:r>
      <w:r w:rsidR="008D4442" w:rsidRPr="008D4442">
        <w:rPr>
          <w:rFonts w:eastAsia="Times New Roman" w:cstheme="minorHAnsi"/>
          <w:color w:val="000000"/>
        </w:rPr>
        <w:t>ied the</w:t>
      </w:r>
      <w:r w:rsidR="00D616C5" w:rsidRPr="00D616C5">
        <w:rPr>
          <w:rFonts w:eastAsia="Times New Roman" w:cstheme="minorHAnsi"/>
          <w:color w:val="000000"/>
        </w:rPr>
        <w:t xml:space="preserve"> same variables and </w:t>
      </w:r>
      <w:r w:rsidR="008D4442" w:rsidRPr="008D4442">
        <w:rPr>
          <w:rFonts w:eastAsia="Times New Roman" w:cstheme="minorHAnsi"/>
          <w:color w:val="000000"/>
        </w:rPr>
        <w:t xml:space="preserve">same </w:t>
      </w:r>
      <w:r w:rsidR="00D616C5" w:rsidRPr="00D616C5">
        <w:rPr>
          <w:rFonts w:eastAsia="Times New Roman" w:cstheme="minorHAnsi"/>
          <w:color w:val="000000"/>
        </w:rPr>
        <w:t>countr</w:t>
      </w:r>
      <w:r w:rsidR="008D4442" w:rsidRPr="008D4442">
        <w:rPr>
          <w:rFonts w:eastAsia="Times New Roman" w:cstheme="minorHAnsi"/>
          <w:color w:val="000000"/>
        </w:rPr>
        <w:t>y names</w:t>
      </w:r>
      <w:r w:rsidR="00D616C5" w:rsidRPr="00D616C5">
        <w:rPr>
          <w:rFonts w:eastAsia="Times New Roman" w:cstheme="minorHAnsi"/>
          <w:color w:val="000000"/>
        </w:rPr>
        <w:t>.</w:t>
      </w:r>
      <w:r w:rsidR="008D4442" w:rsidRPr="008D4442">
        <w:rPr>
          <w:rFonts w:eastAsia="Times New Roman" w:cstheme="minorHAnsi"/>
          <w:color w:val="000000"/>
        </w:rPr>
        <w:t xml:space="preserve"> To do so</w:t>
      </w:r>
      <w:r w:rsidR="008D4442" w:rsidRPr="008D4442">
        <w:rPr>
          <w:rFonts w:eastAsia="Times New Roman" w:cstheme="minorHAnsi"/>
        </w:rPr>
        <w:t xml:space="preserve">, </w:t>
      </w:r>
      <w:r w:rsidR="008D4442" w:rsidRPr="008D4442">
        <w:rPr>
          <w:rFonts w:eastAsia="Times New Roman" w:cstheme="minorHAnsi"/>
          <w:color w:val="000000"/>
        </w:rPr>
        <w:t>we</w:t>
      </w:r>
      <w:r w:rsidR="00D616C5" w:rsidRPr="00D616C5">
        <w:rPr>
          <w:rFonts w:eastAsia="Times New Roman" w:cstheme="minorHAnsi"/>
          <w:color w:val="000000"/>
        </w:rPr>
        <w:t xml:space="preserve"> started by creating a separate r file named cleanup, which will</w:t>
      </w:r>
      <w:r w:rsidR="008D4442" w:rsidRPr="008D4442">
        <w:rPr>
          <w:rFonts w:eastAsia="Times New Roman" w:cstheme="minorHAnsi"/>
          <w:color w:val="000000"/>
        </w:rPr>
        <w:t xml:space="preserve"> </w:t>
      </w:r>
      <w:r w:rsidR="00D616C5" w:rsidRPr="00D616C5">
        <w:rPr>
          <w:rFonts w:eastAsia="Times New Roman" w:cstheme="minorHAnsi"/>
          <w:color w:val="000000"/>
        </w:rPr>
        <w:t>used for</w:t>
      </w:r>
      <w:r w:rsidR="008D4442" w:rsidRPr="008D4442">
        <w:rPr>
          <w:rFonts w:eastAsia="Times New Roman" w:cstheme="minorHAnsi"/>
          <w:color w:val="000000"/>
        </w:rPr>
        <w:t xml:space="preserve"> </w:t>
      </w:r>
      <w:proofErr w:type="gramStart"/>
      <w:r w:rsidR="008D4442" w:rsidRPr="008D4442">
        <w:rPr>
          <w:rFonts w:eastAsia="Times New Roman" w:cstheme="minorHAnsi"/>
          <w:color w:val="000000"/>
        </w:rPr>
        <w:t xml:space="preserve">all </w:t>
      </w:r>
      <w:r w:rsidR="00D616C5" w:rsidRPr="00D616C5">
        <w:rPr>
          <w:rFonts w:eastAsia="Times New Roman" w:cstheme="minorHAnsi"/>
          <w:color w:val="000000"/>
        </w:rPr>
        <w:t xml:space="preserve"> data</w:t>
      </w:r>
      <w:proofErr w:type="gramEnd"/>
      <w:r w:rsidR="00D616C5" w:rsidRPr="00D616C5">
        <w:rPr>
          <w:rFonts w:eastAsia="Times New Roman" w:cstheme="minorHAnsi"/>
          <w:color w:val="000000"/>
        </w:rPr>
        <w:t xml:space="preserve"> cleaning and saving </w:t>
      </w:r>
      <w:r w:rsidR="008D4442" w:rsidRPr="008D4442">
        <w:rPr>
          <w:rFonts w:eastAsia="Times New Roman" w:cstheme="minorHAnsi"/>
          <w:color w:val="000000"/>
        </w:rPr>
        <w:t xml:space="preserve">of </w:t>
      </w:r>
      <w:r w:rsidR="00D616C5" w:rsidRPr="00D616C5">
        <w:rPr>
          <w:rFonts w:eastAsia="Times New Roman" w:cstheme="minorHAnsi"/>
          <w:color w:val="000000"/>
        </w:rPr>
        <w:t>separated cleaned datasets</w:t>
      </w:r>
      <w:r w:rsidR="00D616C5" w:rsidRPr="00D616C5">
        <w:rPr>
          <w:rFonts w:ascii="Arial" w:eastAsia="Times New Roman" w:hAnsi="Arial" w:cs="Arial"/>
          <w:color w:val="000000"/>
        </w:rPr>
        <w:t>.</w:t>
      </w:r>
    </w:p>
    <w:p w14:paraId="41A9087D" w14:textId="77777777" w:rsidR="00D616C5" w:rsidRPr="00D616C5" w:rsidRDefault="00D616C5" w:rsidP="00D616C5">
      <w:pPr>
        <w:spacing w:after="0" w:line="240" w:lineRule="auto"/>
        <w:rPr>
          <w:rFonts w:ascii="Times New Roman" w:eastAsia="Times New Roman" w:hAnsi="Times New Roman" w:cs="Times New Roman"/>
          <w:sz w:val="24"/>
          <w:szCs w:val="24"/>
        </w:rPr>
      </w:pPr>
    </w:p>
    <w:p w14:paraId="73925158" w14:textId="7650D851" w:rsidR="00D616C5" w:rsidRDefault="008D4442" w:rsidP="008D4442">
      <w:pPr>
        <w:spacing w:after="0" w:line="240" w:lineRule="auto"/>
        <w:textAlignment w:val="baseline"/>
        <w:rPr>
          <w:rFonts w:eastAsia="Times New Roman" w:cstheme="minorHAnsi"/>
          <w:color w:val="000000"/>
        </w:rPr>
      </w:pPr>
      <w:r w:rsidRPr="008D4442">
        <w:rPr>
          <w:rFonts w:eastAsia="Times New Roman" w:cstheme="minorHAnsi"/>
          <w:color w:val="000000"/>
        </w:rPr>
        <w:t xml:space="preserve">In addition, we created filename </w:t>
      </w:r>
      <w:r w:rsidR="00D616C5" w:rsidRPr="00D616C5">
        <w:rPr>
          <w:rFonts w:eastAsia="Times New Roman" w:cstheme="minorHAnsi"/>
          <w:color w:val="000000"/>
        </w:rPr>
        <w:t>WHR</w:t>
      </w:r>
      <w:r w:rsidRPr="008D4442">
        <w:rPr>
          <w:rFonts w:eastAsia="Times New Roman" w:cstheme="minorHAnsi"/>
          <w:color w:val="000000"/>
        </w:rPr>
        <w:t xml:space="preserve">, an abbreviation of World Happiness Report. </w:t>
      </w:r>
      <w:r w:rsidR="00D616C5" w:rsidRPr="00D616C5">
        <w:rPr>
          <w:rFonts w:eastAsia="Times New Roman" w:cstheme="minorHAnsi"/>
          <w:color w:val="000000"/>
        </w:rPr>
        <w:t xml:space="preserve">WHR is the segregated list for all the 3 separate datasets </w:t>
      </w:r>
      <w:r w:rsidR="001A3C4D">
        <w:rPr>
          <w:rFonts w:eastAsia="Times New Roman" w:cstheme="minorHAnsi"/>
          <w:color w:val="000000"/>
        </w:rPr>
        <w:t>–</w:t>
      </w:r>
    </w:p>
    <w:p w14:paraId="50444E58" w14:textId="77777777" w:rsidR="001A3C4D" w:rsidRPr="00D616C5" w:rsidRDefault="001A3C4D" w:rsidP="008D4442">
      <w:pPr>
        <w:spacing w:after="0" w:line="240" w:lineRule="auto"/>
        <w:textAlignment w:val="baseline"/>
        <w:rPr>
          <w:rFonts w:eastAsia="Times New Roman" w:cstheme="minorHAnsi"/>
          <w:color w:val="000000"/>
        </w:rPr>
      </w:pPr>
    </w:p>
    <w:p w14:paraId="4F47A0B1" w14:textId="026CC1D4" w:rsidR="00D616C5" w:rsidRPr="00D616C5" w:rsidRDefault="00D616C5" w:rsidP="00D616C5">
      <w:pPr>
        <w:numPr>
          <w:ilvl w:val="2"/>
          <w:numId w:val="5"/>
        </w:numPr>
        <w:spacing w:after="0" w:line="240" w:lineRule="auto"/>
        <w:ind w:left="2880"/>
        <w:textAlignment w:val="baseline"/>
        <w:rPr>
          <w:rFonts w:eastAsia="Times New Roman" w:cstheme="minorHAnsi"/>
          <w:color w:val="000000"/>
        </w:rPr>
      </w:pPr>
      <w:r w:rsidRPr="00D616C5">
        <w:rPr>
          <w:rFonts w:eastAsia="Times New Roman" w:cstheme="minorHAnsi"/>
          <w:color w:val="000000"/>
        </w:rPr>
        <w:t>"World Happiness Report 2015.csv"</w:t>
      </w:r>
    </w:p>
    <w:p w14:paraId="09EC8CBB" w14:textId="26FF246E" w:rsidR="00D616C5" w:rsidRPr="00D616C5" w:rsidRDefault="00D616C5" w:rsidP="00D616C5">
      <w:pPr>
        <w:numPr>
          <w:ilvl w:val="2"/>
          <w:numId w:val="5"/>
        </w:numPr>
        <w:spacing w:after="0" w:line="240" w:lineRule="auto"/>
        <w:ind w:left="2880"/>
        <w:textAlignment w:val="baseline"/>
        <w:rPr>
          <w:rFonts w:eastAsia="Times New Roman" w:cstheme="minorHAnsi"/>
          <w:color w:val="000000"/>
        </w:rPr>
      </w:pPr>
      <w:r w:rsidRPr="00D616C5">
        <w:rPr>
          <w:rFonts w:eastAsia="Times New Roman" w:cstheme="minorHAnsi"/>
          <w:color w:val="000000"/>
        </w:rPr>
        <w:t>"World Happiness Report 2016.csv</w:t>
      </w:r>
      <w:r w:rsidR="008D4442" w:rsidRPr="008D4442">
        <w:rPr>
          <w:rFonts w:eastAsia="Times New Roman" w:cstheme="minorHAnsi"/>
          <w:color w:val="000000"/>
        </w:rPr>
        <w:t>”</w:t>
      </w:r>
    </w:p>
    <w:p w14:paraId="52DFA106" w14:textId="25256023" w:rsidR="00D616C5" w:rsidRPr="00D616C5" w:rsidRDefault="00D616C5" w:rsidP="00D616C5">
      <w:pPr>
        <w:numPr>
          <w:ilvl w:val="2"/>
          <w:numId w:val="5"/>
        </w:numPr>
        <w:spacing w:after="0" w:line="240" w:lineRule="auto"/>
        <w:ind w:left="2880"/>
        <w:textAlignment w:val="baseline"/>
        <w:rPr>
          <w:rFonts w:eastAsia="Times New Roman" w:cstheme="minorHAnsi"/>
          <w:color w:val="000000"/>
        </w:rPr>
      </w:pPr>
      <w:r w:rsidRPr="00D616C5">
        <w:rPr>
          <w:rFonts w:eastAsia="Times New Roman" w:cstheme="minorHAnsi"/>
          <w:color w:val="000000"/>
        </w:rPr>
        <w:t>"World Happiness Report 2017.csv"</w:t>
      </w:r>
    </w:p>
    <w:p w14:paraId="7EC89BEF" w14:textId="77777777" w:rsidR="008D4442" w:rsidRPr="008D4442" w:rsidRDefault="008D4442" w:rsidP="008D4442">
      <w:pPr>
        <w:spacing w:after="0" w:line="240" w:lineRule="auto"/>
        <w:textAlignment w:val="baseline"/>
        <w:rPr>
          <w:rFonts w:eastAsia="Times New Roman" w:cstheme="minorHAnsi"/>
          <w:color w:val="000000"/>
        </w:rPr>
      </w:pPr>
    </w:p>
    <w:p w14:paraId="44DF9EFF" w14:textId="77777777" w:rsidR="008D4442" w:rsidRPr="008D4442" w:rsidRDefault="00D616C5" w:rsidP="008D4442">
      <w:pPr>
        <w:spacing w:after="0" w:line="240" w:lineRule="auto"/>
        <w:textAlignment w:val="baseline"/>
        <w:rPr>
          <w:rFonts w:eastAsia="Times New Roman" w:cstheme="minorHAnsi"/>
          <w:color w:val="000000"/>
        </w:rPr>
      </w:pPr>
      <w:r w:rsidRPr="00D616C5">
        <w:rPr>
          <w:rFonts w:eastAsia="Times New Roman" w:cstheme="minorHAnsi"/>
          <w:color w:val="000000"/>
        </w:rPr>
        <w:t xml:space="preserve">There </w:t>
      </w:r>
      <w:proofErr w:type="gramStart"/>
      <w:r w:rsidRPr="00D616C5">
        <w:rPr>
          <w:rFonts w:eastAsia="Times New Roman" w:cstheme="minorHAnsi"/>
          <w:color w:val="000000"/>
        </w:rPr>
        <w:t>were</w:t>
      </w:r>
      <w:proofErr w:type="gramEnd"/>
      <w:r w:rsidRPr="00D616C5">
        <w:rPr>
          <w:rFonts w:eastAsia="Times New Roman" w:cstheme="minorHAnsi"/>
          <w:color w:val="000000"/>
        </w:rPr>
        <w:t xml:space="preserve"> different nomenclature for parameters in each file</w:t>
      </w:r>
      <w:r w:rsidR="008D4442" w:rsidRPr="008D4442">
        <w:rPr>
          <w:rFonts w:eastAsia="Times New Roman" w:cstheme="minorHAnsi"/>
          <w:color w:val="000000"/>
        </w:rPr>
        <w:t>. For example, some of the country names listed were different from one year to the next. Such differences would make year over year comparison virtually impossible. As such, we s</w:t>
      </w:r>
      <w:r w:rsidRPr="00D616C5">
        <w:rPr>
          <w:rFonts w:eastAsia="Times New Roman" w:cstheme="minorHAnsi"/>
          <w:color w:val="000000"/>
        </w:rPr>
        <w:t>tarted by making the them same</w:t>
      </w:r>
      <w:r w:rsidR="008D4442" w:rsidRPr="008D4442">
        <w:rPr>
          <w:rFonts w:eastAsia="Times New Roman" w:cstheme="minorHAnsi"/>
          <w:color w:val="000000"/>
        </w:rPr>
        <w:t xml:space="preserve">. </w:t>
      </w:r>
    </w:p>
    <w:p w14:paraId="209DBCF7" w14:textId="77777777" w:rsidR="008D4442" w:rsidRPr="008D4442" w:rsidRDefault="008D4442" w:rsidP="008D4442">
      <w:pPr>
        <w:spacing w:after="0" w:line="240" w:lineRule="auto"/>
        <w:textAlignment w:val="baseline"/>
        <w:rPr>
          <w:rFonts w:eastAsia="Times New Roman" w:cstheme="minorHAnsi"/>
          <w:color w:val="000000"/>
        </w:rPr>
      </w:pPr>
    </w:p>
    <w:p w14:paraId="3204BE15" w14:textId="19A35967" w:rsidR="00D616C5" w:rsidRPr="00D616C5" w:rsidRDefault="008D4442" w:rsidP="008D4442">
      <w:pPr>
        <w:spacing w:after="0" w:line="240" w:lineRule="auto"/>
        <w:textAlignment w:val="baseline"/>
        <w:rPr>
          <w:rFonts w:eastAsia="Times New Roman" w:cstheme="minorHAnsi"/>
          <w:color w:val="000000"/>
        </w:rPr>
      </w:pPr>
      <w:r w:rsidRPr="008D4442">
        <w:rPr>
          <w:rFonts w:eastAsia="Times New Roman" w:cstheme="minorHAnsi"/>
          <w:color w:val="000000"/>
        </w:rPr>
        <w:t>Next, t</w:t>
      </w:r>
      <w:r w:rsidR="00D616C5" w:rsidRPr="00D616C5">
        <w:rPr>
          <w:rFonts w:eastAsia="Times New Roman" w:cstheme="minorHAnsi"/>
          <w:color w:val="000000"/>
        </w:rPr>
        <w:t xml:space="preserve">he 2017 report </w:t>
      </w:r>
      <w:r w:rsidRPr="008D4442">
        <w:rPr>
          <w:rFonts w:eastAsia="Times New Roman" w:cstheme="minorHAnsi"/>
          <w:color w:val="000000"/>
        </w:rPr>
        <w:t>did not contain</w:t>
      </w:r>
      <w:r w:rsidR="00D616C5" w:rsidRPr="00D616C5">
        <w:rPr>
          <w:rFonts w:eastAsia="Times New Roman" w:cstheme="minorHAnsi"/>
          <w:color w:val="000000"/>
        </w:rPr>
        <w:t xml:space="preserve"> </w:t>
      </w:r>
      <w:r w:rsidRPr="008D4442">
        <w:rPr>
          <w:rFonts w:eastAsia="Times New Roman" w:cstheme="minorHAnsi"/>
          <w:color w:val="000000"/>
        </w:rPr>
        <w:t>r</w:t>
      </w:r>
      <w:r w:rsidR="00D616C5" w:rsidRPr="00D616C5">
        <w:rPr>
          <w:rFonts w:eastAsia="Times New Roman" w:cstheme="minorHAnsi"/>
          <w:color w:val="000000"/>
        </w:rPr>
        <w:t>egions, so we made a temporary vlookup function</w:t>
      </w:r>
      <w:r w:rsidRPr="008D4442">
        <w:rPr>
          <w:rFonts w:eastAsia="Times New Roman" w:cstheme="minorHAnsi"/>
          <w:color w:val="000000"/>
        </w:rPr>
        <w:t xml:space="preserve"> to solve this issue</w:t>
      </w:r>
      <w:r w:rsidR="00D616C5" w:rsidRPr="00D616C5">
        <w:rPr>
          <w:rFonts w:eastAsia="Times New Roman" w:cstheme="minorHAnsi"/>
          <w:color w:val="000000"/>
        </w:rPr>
        <w:t xml:space="preserve"> by creating two for loops in r to get the region value from 2015</w:t>
      </w:r>
      <w:r w:rsidRPr="008D4442">
        <w:rPr>
          <w:rFonts w:eastAsia="Times New Roman" w:cstheme="minorHAnsi"/>
          <w:color w:val="000000"/>
        </w:rPr>
        <w:t xml:space="preserve"> to match in subsequent years. </w:t>
      </w:r>
      <w:r w:rsidR="00D616C5" w:rsidRPr="00D616C5">
        <w:rPr>
          <w:rFonts w:eastAsia="Times New Roman" w:cstheme="minorHAnsi"/>
          <w:color w:val="000000"/>
        </w:rPr>
        <w:t xml:space="preserve"> </w:t>
      </w:r>
    </w:p>
    <w:p w14:paraId="437FA274" w14:textId="7AFCEE9D" w:rsidR="00723399" w:rsidRDefault="00723399" w:rsidP="006B045F">
      <w:pPr>
        <w:jc w:val="center"/>
        <w:rPr>
          <w:b/>
        </w:rPr>
      </w:pPr>
    </w:p>
    <w:p w14:paraId="545AE5B6" w14:textId="67E085DD" w:rsidR="00D616C5" w:rsidRDefault="00D616C5" w:rsidP="006B045F">
      <w:pPr>
        <w:jc w:val="center"/>
        <w:rPr>
          <w:b/>
        </w:rPr>
      </w:pPr>
      <w:del w:id="0" w:author="Dipankar Purohit" w:date="2018-05-08T17:11:00Z">
        <w:r w:rsidDel="005E7466">
          <w:rPr>
            <w:noProof/>
          </w:rPr>
          <w:drawing>
            <wp:inline distT="0" distB="0" distL="0" distR="0" wp14:anchorId="26EA4C95" wp14:editId="4B673E42">
              <wp:extent cx="5429250" cy="1409700"/>
              <wp:effectExtent l="0" t="0" r="0" b="0"/>
              <wp:docPr id="13" name="Picture 13" descr="https://lh4.googleusercontent.com/WeuY0i6o2UEsMMpmddhq259wCeSRVRjo2ULyUGOJAMAypvOXJQlJuAQqkqO-mDBlXJVAyWZj5wh78NxMZxIXEcQ9oHzCin4GXdtUHkFASrxxvF-F_V9MBkide7cpBlu9ENtbSj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h4.googleusercontent.com/WeuY0i6o2UEsMMpmddhq259wCeSRVRjo2ULyUGOJAMAypvOXJQlJuAQqkqO-mDBlXJVAyWZj5wh78NxMZxIXEcQ9oHzCin4GXdtUHkFASrxxvF-F_V9MBkide7cpBlu9ENtbSjPy"/>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429250" cy="1409700"/>
                      </a:xfrm>
                      <a:prstGeom prst="rect">
                        <a:avLst/>
                      </a:prstGeom>
                      <a:noFill/>
                      <a:ln>
                        <a:noFill/>
                      </a:ln>
                    </pic:spPr>
                  </pic:pic>
                </a:graphicData>
              </a:graphic>
            </wp:inline>
          </w:drawing>
        </w:r>
      </w:del>
      <w:ins w:id="1" w:author="Dipankar Purohit" w:date="2018-05-08T17:12:00Z">
        <w:r w:rsidR="005E7466">
          <w:rPr>
            <w:noProof/>
          </w:rPr>
          <w:drawing>
            <wp:inline distT="0" distB="0" distL="0" distR="0" wp14:anchorId="2B7C60CE" wp14:editId="2AA78B12">
              <wp:extent cx="5381185" cy="1626870"/>
              <wp:effectExtent l="0" t="0" r="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949" t="19715" r="69487" b="65470"/>
                      <a:stretch/>
                    </pic:blipFill>
                    <pic:spPr bwMode="auto">
                      <a:xfrm>
                        <a:off x="0" y="0"/>
                        <a:ext cx="5405261" cy="1634149"/>
                      </a:xfrm>
                      <a:prstGeom prst="rect">
                        <a:avLst/>
                      </a:prstGeom>
                      <a:ln>
                        <a:noFill/>
                      </a:ln>
                      <a:extLst>
                        <a:ext uri="{53640926-AAD7-44D8-BBD7-CCE9431645EC}">
                          <a14:shadowObscured xmlns:a14="http://schemas.microsoft.com/office/drawing/2010/main"/>
                        </a:ext>
                      </a:extLst>
                    </pic:spPr>
                  </pic:pic>
                </a:graphicData>
              </a:graphic>
            </wp:inline>
          </w:drawing>
        </w:r>
      </w:ins>
    </w:p>
    <w:p w14:paraId="075BCB68" w14:textId="77777777" w:rsidR="00723399" w:rsidRDefault="00723399" w:rsidP="006B045F">
      <w:pPr>
        <w:jc w:val="center"/>
        <w:rPr>
          <w:b/>
        </w:rPr>
      </w:pPr>
    </w:p>
    <w:p w14:paraId="523EFFB2" w14:textId="52FF1C24" w:rsidR="00D616C5" w:rsidRPr="00D616C5" w:rsidRDefault="001A3C4D" w:rsidP="002F6FD8">
      <w:pPr>
        <w:spacing w:after="0" w:line="240" w:lineRule="auto"/>
        <w:textAlignment w:val="baseline"/>
        <w:rPr>
          <w:rFonts w:eastAsia="Times New Roman" w:cstheme="minorHAnsi"/>
          <w:color w:val="000000"/>
        </w:rPr>
      </w:pPr>
      <w:r w:rsidRPr="002F6FD8">
        <w:rPr>
          <w:rFonts w:cstheme="minorHAnsi"/>
        </w:rPr>
        <w:t xml:space="preserve">Once the names and regions were consistently labeled across each of the 3 years, </w:t>
      </w:r>
      <w:r w:rsidRPr="002F6FD8">
        <w:rPr>
          <w:rFonts w:eastAsia="Times New Roman" w:cstheme="minorHAnsi"/>
          <w:color w:val="000000"/>
        </w:rPr>
        <w:t>w</w:t>
      </w:r>
      <w:r w:rsidR="00D616C5" w:rsidRPr="00D616C5">
        <w:rPr>
          <w:rFonts w:eastAsia="Times New Roman" w:cstheme="minorHAnsi"/>
          <w:color w:val="000000"/>
        </w:rPr>
        <w:t>e then combine all th</w:t>
      </w:r>
      <w:r w:rsidRPr="002F6FD8">
        <w:rPr>
          <w:rFonts w:eastAsia="Times New Roman" w:cstheme="minorHAnsi"/>
          <w:color w:val="000000"/>
        </w:rPr>
        <w:t xml:space="preserve">ree </w:t>
      </w:r>
      <w:r w:rsidR="00D616C5" w:rsidRPr="00D616C5">
        <w:rPr>
          <w:rFonts w:eastAsia="Times New Roman" w:cstheme="minorHAnsi"/>
          <w:color w:val="000000"/>
        </w:rPr>
        <w:t>datase</w:t>
      </w:r>
      <w:r w:rsidRPr="002F6FD8">
        <w:rPr>
          <w:rFonts w:eastAsia="Times New Roman" w:cstheme="minorHAnsi"/>
          <w:color w:val="000000"/>
        </w:rPr>
        <w:t>ts into</w:t>
      </w:r>
      <w:r w:rsidR="00D616C5" w:rsidRPr="00D616C5">
        <w:rPr>
          <w:rFonts w:eastAsia="Times New Roman" w:cstheme="minorHAnsi"/>
          <w:color w:val="000000"/>
        </w:rPr>
        <w:t xml:space="preserve"> </w:t>
      </w:r>
      <w:r w:rsidRPr="002F6FD8">
        <w:rPr>
          <w:rFonts w:eastAsia="Times New Roman" w:cstheme="minorHAnsi"/>
          <w:color w:val="000000"/>
        </w:rPr>
        <w:t>one large dataset using the</w:t>
      </w:r>
      <w:r w:rsidR="00D616C5" w:rsidRPr="00D616C5">
        <w:rPr>
          <w:rFonts w:eastAsia="Times New Roman" w:cstheme="minorHAnsi"/>
          <w:color w:val="000000"/>
        </w:rPr>
        <w:t xml:space="preserve"> </w:t>
      </w:r>
      <w:r w:rsidRPr="002F6FD8">
        <w:rPr>
          <w:rFonts w:eastAsia="Times New Roman" w:cstheme="minorHAnsi"/>
          <w:color w:val="000000"/>
        </w:rPr>
        <w:t>“</w:t>
      </w:r>
      <w:r w:rsidR="00D616C5" w:rsidRPr="00D616C5">
        <w:rPr>
          <w:rFonts w:eastAsia="Times New Roman" w:cstheme="minorHAnsi"/>
          <w:color w:val="000000"/>
        </w:rPr>
        <w:t>rbind</w:t>
      </w:r>
      <w:r w:rsidRPr="002F6FD8">
        <w:rPr>
          <w:rFonts w:eastAsia="Times New Roman" w:cstheme="minorHAnsi"/>
          <w:color w:val="000000"/>
        </w:rPr>
        <w:t>”</w:t>
      </w:r>
      <w:r w:rsidR="00D616C5" w:rsidRPr="00D616C5">
        <w:rPr>
          <w:rFonts w:eastAsia="Times New Roman" w:cstheme="minorHAnsi"/>
          <w:color w:val="000000"/>
        </w:rPr>
        <w:t xml:space="preserve"> function</w:t>
      </w:r>
      <w:r w:rsidRPr="002F6FD8">
        <w:rPr>
          <w:rFonts w:eastAsia="Times New Roman" w:cstheme="minorHAnsi"/>
          <w:color w:val="000000"/>
        </w:rPr>
        <w:t xml:space="preserve">. </w:t>
      </w:r>
      <w:r w:rsidR="002F6FD8" w:rsidRPr="002F6FD8">
        <w:rPr>
          <w:rFonts w:eastAsia="Times New Roman" w:cstheme="minorHAnsi"/>
          <w:color w:val="000000"/>
        </w:rPr>
        <w:t xml:space="preserve">Upon further examination </w:t>
      </w:r>
      <w:r w:rsidR="00D616C5" w:rsidRPr="00D616C5">
        <w:rPr>
          <w:rFonts w:eastAsia="Times New Roman" w:cstheme="minorHAnsi"/>
          <w:color w:val="000000"/>
        </w:rPr>
        <w:t>we found</w:t>
      </w:r>
      <w:r w:rsidR="002F6FD8" w:rsidRPr="002F6FD8">
        <w:rPr>
          <w:rFonts w:eastAsia="Times New Roman" w:cstheme="minorHAnsi"/>
          <w:color w:val="000000"/>
        </w:rPr>
        <w:t xml:space="preserve"> </w:t>
      </w:r>
      <w:r w:rsidR="00D616C5" w:rsidRPr="00D616C5">
        <w:rPr>
          <w:rFonts w:eastAsia="Times New Roman" w:cstheme="minorHAnsi"/>
          <w:color w:val="000000"/>
        </w:rPr>
        <w:t>that some countries were specific to some dataset, so</w:t>
      </w:r>
      <w:r w:rsidR="002F6FD8" w:rsidRPr="002F6FD8">
        <w:rPr>
          <w:rFonts w:eastAsia="Times New Roman" w:cstheme="minorHAnsi"/>
          <w:color w:val="000000"/>
        </w:rPr>
        <w:t xml:space="preserve"> these countries were</w:t>
      </w:r>
      <w:r w:rsidR="00D616C5" w:rsidRPr="00D616C5">
        <w:rPr>
          <w:rFonts w:eastAsia="Times New Roman" w:cstheme="minorHAnsi"/>
          <w:color w:val="000000"/>
        </w:rPr>
        <w:t xml:space="preserve"> filtered</w:t>
      </w:r>
      <w:r w:rsidR="002F6FD8" w:rsidRPr="002F6FD8">
        <w:rPr>
          <w:rFonts w:eastAsia="Times New Roman" w:cstheme="minorHAnsi"/>
          <w:color w:val="000000"/>
        </w:rPr>
        <w:t xml:space="preserve"> </w:t>
      </w:r>
      <w:r w:rsidR="00D616C5" w:rsidRPr="00D616C5">
        <w:rPr>
          <w:rFonts w:eastAsia="Times New Roman" w:cstheme="minorHAnsi"/>
          <w:color w:val="000000"/>
        </w:rPr>
        <w:t>out</w:t>
      </w:r>
      <w:r w:rsidR="002F6FD8" w:rsidRPr="002F6FD8">
        <w:rPr>
          <w:rFonts w:eastAsia="Times New Roman" w:cstheme="minorHAnsi"/>
          <w:color w:val="000000"/>
        </w:rPr>
        <w:t xml:space="preserve">. Finally, we saved this dataset in the </w:t>
      </w:r>
      <w:r w:rsidR="00D616C5" w:rsidRPr="00D616C5">
        <w:rPr>
          <w:rFonts w:eastAsia="Times New Roman" w:cstheme="minorHAnsi"/>
          <w:color w:val="000000"/>
        </w:rPr>
        <w:t>project directory “WHR.csv”</w:t>
      </w:r>
      <w:r w:rsidR="002F6FD8" w:rsidRPr="002F6FD8">
        <w:rPr>
          <w:rFonts w:eastAsia="Times New Roman" w:cstheme="minorHAnsi"/>
          <w:color w:val="000000"/>
        </w:rPr>
        <w:t>.</w:t>
      </w:r>
    </w:p>
    <w:p w14:paraId="7005B3CD" w14:textId="77777777" w:rsidR="00D6014B" w:rsidRDefault="00D6014B" w:rsidP="00D6014B">
      <w:pPr>
        <w:spacing w:after="0" w:line="240" w:lineRule="auto"/>
        <w:textAlignment w:val="baseline"/>
        <w:rPr>
          <w:rFonts w:ascii="Arial" w:eastAsia="Times New Roman" w:hAnsi="Arial" w:cs="Arial"/>
          <w:color w:val="000000"/>
        </w:rPr>
      </w:pPr>
    </w:p>
    <w:p w14:paraId="6E9B111A" w14:textId="345926B9" w:rsidR="00D616C5" w:rsidRPr="00250B27" w:rsidRDefault="00AB2E3B" w:rsidP="00250B27">
      <w:pPr>
        <w:spacing w:after="0" w:line="240" w:lineRule="auto"/>
        <w:textAlignment w:val="baseline"/>
        <w:rPr>
          <w:rFonts w:eastAsia="Times New Roman" w:cstheme="minorHAnsi"/>
          <w:color w:val="000000"/>
        </w:rPr>
      </w:pPr>
      <w:r w:rsidRPr="00AB2E3B">
        <w:rPr>
          <w:rFonts w:eastAsia="Times New Roman" w:cstheme="minorHAnsi"/>
          <w:color w:val="000000"/>
        </w:rPr>
        <w:t>Next, we went ahead and created filename</w:t>
      </w:r>
      <w:r w:rsidR="00D616C5" w:rsidRPr="00D616C5">
        <w:rPr>
          <w:rFonts w:eastAsia="Times New Roman" w:cstheme="minorHAnsi"/>
          <w:color w:val="000000"/>
        </w:rPr>
        <w:t xml:space="preserve"> "WHR_TopBot.csv"</w:t>
      </w:r>
      <w:r w:rsidRPr="00AB2E3B">
        <w:rPr>
          <w:rFonts w:eastAsia="Times New Roman" w:cstheme="minorHAnsi"/>
          <w:color w:val="000000"/>
        </w:rPr>
        <w:t xml:space="preserve">. </w:t>
      </w:r>
      <w:r w:rsidR="00D616C5" w:rsidRPr="00D616C5">
        <w:rPr>
          <w:rFonts w:eastAsia="Times New Roman" w:cstheme="minorHAnsi"/>
          <w:color w:val="000000"/>
        </w:rPr>
        <w:t xml:space="preserve">This file </w:t>
      </w:r>
      <w:r w:rsidRPr="00AB2E3B">
        <w:rPr>
          <w:rFonts w:eastAsia="Times New Roman" w:cstheme="minorHAnsi"/>
          <w:color w:val="000000"/>
        </w:rPr>
        <w:t xml:space="preserve">was </w:t>
      </w:r>
      <w:r w:rsidR="00D616C5" w:rsidRPr="00D616C5">
        <w:rPr>
          <w:rFonts w:eastAsia="Times New Roman" w:cstheme="minorHAnsi"/>
          <w:color w:val="000000"/>
        </w:rPr>
        <w:t xml:space="preserve">meant to show how </w:t>
      </w:r>
      <w:r w:rsidRPr="00AB2E3B">
        <w:rPr>
          <w:rFonts w:eastAsia="Times New Roman" w:cstheme="minorHAnsi"/>
          <w:color w:val="000000"/>
        </w:rPr>
        <w:t xml:space="preserve">the </w:t>
      </w:r>
      <w:r w:rsidR="00D616C5" w:rsidRPr="00D616C5">
        <w:rPr>
          <w:rFonts w:eastAsia="Times New Roman" w:cstheme="minorHAnsi"/>
          <w:color w:val="000000"/>
        </w:rPr>
        <w:t xml:space="preserve">top 6 performing countries </w:t>
      </w:r>
      <w:r w:rsidRPr="00AB2E3B">
        <w:rPr>
          <w:rFonts w:eastAsia="Times New Roman" w:cstheme="minorHAnsi"/>
          <w:color w:val="000000"/>
        </w:rPr>
        <w:t xml:space="preserve">(in terms of their associated happiness rank) </w:t>
      </w:r>
      <w:r w:rsidR="00D616C5" w:rsidRPr="00D616C5">
        <w:rPr>
          <w:rFonts w:eastAsia="Times New Roman" w:cstheme="minorHAnsi"/>
          <w:color w:val="000000"/>
        </w:rPr>
        <w:t xml:space="preserve">had </w:t>
      </w:r>
      <w:r w:rsidRPr="00AB2E3B">
        <w:rPr>
          <w:rFonts w:eastAsia="Times New Roman" w:cstheme="minorHAnsi"/>
          <w:color w:val="000000"/>
        </w:rPr>
        <w:t>changed</w:t>
      </w:r>
      <w:r w:rsidR="00D616C5" w:rsidRPr="00D616C5">
        <w:rPr>
          <w:rFonts w:eastAsia="Times New Roman" w:cstheme="minorHAnsi"/>
          <w:color w:val="000000"/>
        </w:rPr>
        <w:t xml:space="preserve"> the</w:t>
      </w:r>
      <w:r w:rsidRPr="00AB2E3B">
        <w:rPr>
          <w:rFonts w:eastAsia="Times New Roman" w:cstheme="minorHAnsi"/>
          <w:color w:val="000000"/>
        </w:rPr>
        <w:t>ir</w:t>
      </w:r>
      <w:r w:rsidR="00D616C5" w:rsidRPr="00D616C5">
        <w:rPr>
          <w:rFonts w:eastAsia="Times New Roman" w:cstheme="minorHAnsi"/>
          <w:color w:val="000000"/>
        </w:rPr>
        <w:t xml:space="preserve"> </w:t>
      </w:r>
      <w:r w:rsidRPr="00AB2E3B">
        <w:rPr>
          <w:rFonts w:eastAsia="Times New Roman" w:cstheme="minorHAnsi"/>
          <w:color w:val="000000"/>
        </w:rPr>
        <w:t xml:space="preserve">attributes from </w:t>
      </w:r>
      <w:r w:rsidR="00D616C5" w:rsidRPr="00D616C5">
        <w:rPr>
          <w:rFonts w:eastAsia="Times New Roman" w:cstheme="minorHAnsi"/>
          <w:color w:val="000000"/>
        </w:rPr>
        <w:t>2015 to 2017</w:t>
      </w:r>
      <w:r w:rsidRPr="00AB2E3B">
        <w:rPr>
          <w:rFonts w:eastAsia="Times New Roman" w:cstheme="minorHAnsi"/>
          <w:color w:val="000000"/>
        </w:rPr>
        <w:t xml:space="preserve">. </w:t>
      </w:r>
      <w:r w:rsidR="00D616C5" w:rsidRPr="00D616C5">
        <w:rPr>
          <w:rFonts w:eastAsia="Times New Roman" w:cstheme="minorHAnsi"/>
          <w:color w:val="000000"/>
        </w:rPr>
        <w:t xml:space="preserve">We started by spreading the WHR with respect to year, to </w:t>
      </w:r>
      <w:r w:rsidRPr="00AB2E3B">
        <w:rPr>
          <w:rFonts w:eastAsia="Times New Roman" w:cstheme="minorHAnsi"/>
          <w:color w:val="000000"/>
        </w:rPr>
        <w:t>calculate</w:t>
      </w:r>
      <w:r w:rsidR="00D616C5" w:rsidRPr="00D616C5">
        <w:rPr>
          <w:rFonts w:eastAsia="Times New Roman" w:cstheme="minorHAnsi"/>
          <w:color w:val="000000"/>
        </w:rPr>
        <w:t xml:space="preserve"> the difference </w:t>
      </w:r>
      <w:r w:rsidR="009A6813">
        <w:rPr>
          <w:rFonts w:eastAsia="Times New Roman" w:cstheme="minorHAnsi"/>
          <w:color w:val="000000"/>
        </w:rPr>
        <w:t>in</w:t>
      </w:r>
      <w:r w:rsidR="00D616C5" w:rsidRPr="00D616C5">
        <w:rPr>
          <w:rFonts w:eastAsia="Times New Roman" w:cstheme="minorHAnsi"/>
          <w:color w:val="000000"/>
        </w:rPr>
        <w:t xml:space="preserve"> </w:t>
      </w:r>
      <w:r w:rsidR="009A6813">
        <w:rPr>
          <w:rFonts w:eastAsia="Times New Roman" w:cstheme="minorHAnsi"/>
          <w:color w:val="000000"/>
        </w:rPr>
        <w:t>h</w:t>
      </w:r>
      <w:r w:rsidR="00D616C5" w:rsidRPr="00D616C5">
        <w:rPr>
          <w:rFonts w:eastAsia="Times New Roman" w:cstheme="minorHAnsi"/>
          <w:color w:val="000000"/>
        </w:rPr>
        <w:t xml:space="preserve">appiness </w:t>
      </w:r>
      <w:r w:rsidR="009A6813">
        <w:rPr>
          <w:rFonts w:eastAsia="Times New Roman" w:cstheme="minorHAnsi"/>
          <w:color w:val="000000"/>
        </w:rPr>
        <w:t>s</w:t>
      </w:r>
      <w:r w:rsidR="00D616C5" w:rsidRPr="00D616C5">
        <w:rPr>
          <w:rFonts w:eastAsia="Times New Roman" w:cstheme="minorHAnsi"/>
          <w:color w:val="000000"/>
        </w:rPr>
        <w:t>core</w:t>
      </w:r>
      <w:r w:rsidR="009A6813">
        <w:rPr>
          <w:rFonts w:eastAsia="Times New Roman" w:cstheme="minorHAnsi"/>
          <w:color w:val="000000"/>
        </w:rPr>
        <w:t xml:space="preserve"> year over year and between countries. </w:t>
      </w:r>
      <w:r w:rsidR="00D616C5" w:rsidRPr="00250B27">
        <w:rPr>
          <w:rFonts w:eastAsia="Times New Roman" w:cstheme="minorHAnsi"/>
          <w:color w:val="000000"/>
        </w:rPr>
        <w:t xml:space="preserve">This difference was then saved to a new </w:t>
      </w:r>
      <w:r w:rsidR="009A6813" w:rsidRPr="00250B27">
        <w:rPr>
          <w:rFonts w:eastAsia="Times New Roman" w:cstheme="minorHAnsi"/>
          <w:color w:val="000000"/>
        </w:rPr>
        <w:t>column</w:t>
      </w:r>
      <w:r w:rsidR="00D616C5" w:rsidRPr="00250B27">
        <w:rPr>
          <w:rFonts w:eastAsia="Times New Roman" w:cstheme="minorHAnsi"/>
          <w:color w:val="000000"/>
        </w:rPr>
        <w:t xml:space="preserve"> </w:t>
      </w:r>
      <w:r w:rsidR="009A6813" w:rsidRPr="00250B27">
        <w:rPr>
          <w:rFonts w:eastAsia="Times New Roman" w:cstheme="minorHAnsi"/>
          <w:color w:val="000000"/>
        </w:rPr>
        <w:t>“</w:t>
      </w:r>
      <w:r w:rsidR="00D616C5" w:rsidRPr="00250B27">
        <w:rPr>
          <w:rFonts w:eastAsia="Times New Roman" w:cstheme="minorHAnsi"/>
          <w:color w:val="000000"/>
        </w:rPr>
        <w:t>diff</w:t>
      </w:r>
      <w:r w:rsidR="009A6813" w:rsidRPr="00250B27">
        <w:rPr>
          <w:rFonts w:eastAsia="Times New Roman" w:cstheme="minorHAnsi"/>
          <w:color w:val="000000"/>
        </w:rPr>
        <w:t xml:space="preserve">”. </w:t>
      </w:r>
      <w:r w:rsidR="00D616C5" w:rsidRPr="00250B27">
        <w:rPr>
          <w:rFonts w:eastAsia="Times New Roman" w:cstheme="minorHAnsi"/>
          <w:color w:val="000000"/>
        </w:rPr>
        <w:t xml:space="preserve">We then selected </w:t>
      </w:r>
      <w:r w:rsidR="009A6813" w:rsidRPr="00250B27">
        <w:rPr>
          <w:rFonts w:eastAsia="Times New Roman" w:cstheme="minorHAnsi"/>
          <w:color w:val="000000"/>
        </w:rPr>
        <w:t xml:space="preserve">the </w:t>
      </w:r>
      <w:r w:rsidR="00D616C5" w:rsidRPr="00250B27">
        <w:rPr>
          <w:rFonts w:eastAsia="Times New Roman" w:cstheme="minorHAnsi"/>
          <w:color w:val="000000"/>
        </w:rPr>
        <w:t>top 6 and bottom 6 countries and comme</w:t>
      </w:r>
      <w:r w:rsidR="00250B27" w:rsidRPr="00250B27">
        <w:rPr>
          <w:rFonts w:eastAsia="Times New Roman" w:cstheme="minorHAnsi"/>
          <w:color w:val="000000"/>
        </w:rPr>
        <w:t xml:space="preserve">nted </w:t>
      </w:r>
      <w:r w:rsidR="00D616C5" w:rsidRPr="00250B27">
        <w:rPr>
          <w:rFonts w:eastAsia="Times New Roman" w:cstheme="minorHAnsi"/>
          <w:color w:val="000000"/>
        </w:rPr>
        <w:t>them with Top 6 and bottom 6</w:t>
      </w:r>
      <w:r w:rsidR="00250B27" w:rsidRPr="00250B27">
        <w:rPr>
          <w:rFonts w:eastAsia="Times New Roman" w:cstheme="minorHAnsi"/>
          <w:color w:val="000000"/>
        </w:rPr>
        <w:t xml:space="preserve">. </w:t>
      </w:r>
      <w:r w:rsidR="00D616C5" w:rsidRPr="00250B27">
        <w:rPr>
          <w:rFonts w:eastAsia="Times New Roman" w:cstheme="minorHAnsi"/>
          <w:color w:val="000000"/>
        </w:rPr>
        <w:t xml:space="preserve">Then </w:t>
      </w:r>
      <w:proofErr w:type="gramStart"/>
      <w:r w:rsidR="00D616C5" w:rsidRPr="00250B27">
        <w:rPr>
          <w:rFonts w:eastAsia="Times New Roman" w:cstheme="minorHAnsi"/>
          <w:color w:val="000000"/>
        </w:rPr>
        <w:t>both of the above</w:t>
      </w:r>
      <w:proofErr w:type="gramEnd"/>
      <w:r w:rsidR="00D616C5" w:rsidRPr="00250B27">
        <w:rPr>
          <w:rFonts w:eastAsia="Times New Roman" w:cstheme="minorHAnsi"/>
          <w:color w:val="000000"/>
        </w:rPr>
        <w:t xml:space="preserve"> datasets were combined to form WHR_TopBot</w:t>
      </w:r>
      <w:r w:rsidR="00250B27" w:rsidRPr="00250B27">
        <w:rPr>
          <w:rFonts w:eastAsia="Times New Roman" w:cstheme="minorHAnsi"/>
          <w:color w:val="000000"/>
        </w:rPr>
        <w:t>.</w:t>
      </w:r>
    </w:p>
    <w:p w14:paraId="2BEDF922" w14:textId="77777777" w:rsidR="00D6014B" w:rsidRDefault="00D6014B" w:rsidP="00D6014B">
      <w:pPr>
        <w:spacing w:after="0" w:line="240" w:lineRule="auto"/>
        <w:textAlignment w:val="baseline"/>
        <w:rPr>
          <w:rFonts w:ascii="Arial" w:eastAsia="Times New Roman" w:hAnsi="Arial" w:cs="Arial"/>
          <w:color w:val="000000"/>
        </w:rPr>
      </w:pPr>
    </w:p>
    <w:p w14:paraId="59A8798C" w14:textId="0731E4D8" w:rsidR="00D616C5" w:rsidRPr="00163843" w:rsidRDefault="008C0E90" w:rsidP="008C0E90">
      <w:pPr>
        <w:spacing w:after="0" w:line="240" w:lineRule="auto"/>
        <w:textAlignment w:val="baseline"/>
        <w:rPr>
          <w:rFonts w:eastAsia="Times New Roman" w:cstheme="minorHAnsi"/>
          <w:color w:val="000000"/>
        </w:rPr>
      </w:pPr>
      <w:r w:rsidRPr="00163843">
        <w:rPr>
          <w:rFonts w:eastAsia="Times New Roman" w:cstheme="minorHAnsi"/>
          <w:color w:val="000000"/>
        </w:rPr>
        <w:t xml:space="preserve">From there we chose to clean and explore a file called EaseOfDoingBusiness.csv which provides a ranking for each country, the higher the score, the higher the ease of doing business in the given country. We created filename “easeofbiz.csv”. Easeofbiz is a subset of file the original EaseOfDoingBusiness.csv. </w:t>
      </w:r>
      <w:r w:rsidR="00D616C5" w:rsidRPr="00163843">
        <w:rPr>
          <w:rFonts w:eastAsia="Times New Roman" w:cstheme="minorHAnsi"/>
          <w:color w:val="000000"/>
        </w:rPr>
        <w:t xml:space="preserve">This file </w:t>
      </w:r>
      <w:r w:rsidRPr="00163843">
        <w:rPr>
          <w:rFonts w:eastAsia="Times New Roman" w:cstheme="minorHAnsi"/>
          <w:color w:val="000000"/>
        </w:rPr>
        <w:t>also had</w:t>
      </w:r>
      <w:r w:rsidR="00D616C5" w:rsidRPr="00163843">
        <w:rPr>
          <w:rFonts w:eastAsia="Times New Roman" w:cstheme="minorHAnsi"/>
          <w:color w:val="000000"/>
        </w:rPr>
        <w:t xml:space="preserve"> different parameters based how a country is ranked with respect of ease of doing business</w:t>
      </w:r>
      <w:r w:rsidRPr="00163843">
        <w:rPr>
          <w:rFonts w:eastAsia="Times New Roman" w:cstheme="minorHAnsi"/>
          <w:color w:val="000000"/>
        </w:rPr>
        <w:t xml:space="preserve">. </w:t>
      </w:r>
      <w:r w:rsidR="00D616C5" w:rsidRPr="00163843">
        <w:rPr>
          <w:rFonts w:eastAsia="Times New Roman" w:cstheme="minorHAnsi"/>
          <w:color w:val="000000"/>
        </w:rPr>
        <w:t xml:space="preserve">Since we wanted to show a table in shiny with this file, we used Tidy.r to clean the data. </w:t>
      </w:r>
      <w:r w:rsidRPr="00163843">
        <w:rPr>
          <w:rFonts w:eastAsia="Times New Roman" w:cstheme="minorHAnsi"/>
          <w:color w:val="000000"/>
        </w:rPr>
        <w:t>We again ran into the issue here</w:t>
      </w:r>
      <w:r w:rsidR="00D616C5" w:rsidRPr="00163843">
        <w:rPr>
          <w:rFonts w:eastAsia="Times New Roman" w:cstheme="minorHAnsi"/>
          <w:color w:val="000000"/>
        </w:rPr>
        <w:t xml:space="preserve"> w</w:t>
      </w:r>
      <w:r w:rsidRPr="00163843">
        <w:rPr>
          <w:rFonts w:eastAsia="Times New Roman" w:cstheme="minorHAnsi"/>
          <w:color w:val="000000"/>
        </w:rPr>
        <w:t>h</w:t>
      </w:r>
      <w:r w:rsidR="00D616C5" w:rsidRPr="00163843">
        <w:rPr>
          <w:rFonts w:eastAsia="Times New Roman" w:cstheme="minorHAnsi"/>
          <w:color w:val="000000"/>
        </w:rPr>
        <w:t xml:space="preserve">ere countries </w:t>
      </w:r>
      <w:r w:rsidRPr="00163843">
        <w:rPr>
          <w:rFonts w:eastAsia="Times New Roman" w:cstheme="minorHAnsi"/>
          <w:color w:val="000000"/>
        </w:rPr>
        <w:t xml:space="preserve">were labeled </w:t>
      </w:r>
      <w:r w:rsidR="00D616C5" w:rsidRPr="00163843">
        <w:rPr>
          <w:rFonts w:eastAsia="Times New Roman" w:cstheme="minorHAnsi"/>
          <w:color w:val="000000"/>
        </w:rPr>
        <w:t>with different names</w:t>
      </w:r>
      <w:r w:rsidRPr="00163843">
        <w:rPr>
          <w:rFonts w:eastAsia="Times New Roman" w:cstheme="minorHAnsi"/>
          <w:color w:val="000000"/>
        </w:rPr>
        <w:t>.</w:t>
      </w:r>
      <w:r w:rsidR="00D616C5" w:rsidRPr="00163843">
        <w:rPr>
          <w:rFonts w:eastAsia="Times New Roman" w:cstheme="minorHAnsi"/>
          <w:color w:val="000000"/>
        </w:rPr>
        <w:t xml:space="preserve"> </w:t>
      </w:r>
      <w:proofErr w:type="gramStart"/>
      <w:r w:rsidRPr="00163843">
        <w:rPr>
          <w:rFonts w:eastAsia="Times New Roman" w:cstheme="minorHAnsi"/>
          <w:color w:val="000000"/>
        </w:rPr>
        <w:t>H</w:t>
      </w:r>
      <w:r w:rsidR="00D616C5" w:rsidRPr="00163843">
        <w:rPr>
          <w:rFonts w:eastAsia="Times New Roman" w:cstheme="minorHAnsi"/>
          <w:color w:val="000000"/>
        </w:rPr>
        <w:t>ence</w:t>
      </w:r>
      <w:proofErr w:type="gramEnd"/>
      <w:r w:rsidR="00D616C5" w:rsidRPr="00163843">
        <w:rPr>
          <w:rFonts w:eastAsia="Times New Roman" w:cstheme="minorHAnsi"/>
          <w:color w:val="000000"/>
        </w:rPr>
        <w:t xml:space="preserve"> we used stringr to correct the names of the country</w:t>
      </w:r>
      <w:r w:rsidRPr="00163843">
        <w:rPr>
          <w:rFonts w:eastAsia="Times New Roman" w:cstheme="minorHAnsi"/>
          <w:color w:val="000000"/>
        </w:rPr>
        <w:t xml:space="preserve">. This cleaned file </w:t>
      </w:r>
      <w:r w:rsidR="00D616C5" w:rsidRPr="00163843">
        <w:rPr>
          <w:rFonts w:eastAsia="Times New Roman" w:cstheme="minorHAnsi"/>
          <w:color w:val="000000"/>
        </w:rPr>
        <w:t>was saved as “easeofbiz.csv”</w:t>
      </w:r>
    </w:p>
    <w:p w14:paraId="0E9786F8" w14:textId="77777777" w:rsidR="00D6014B" w:rsidRDefault="00D6014B" w:rsidP="00D6014B">
      <w:pPr>
        <w:spacing w:after="0" w:line="240" w:lineRule="auto"/>
        <w:textAlignment w:val="baseline"/>
        <w:rPr>
          <w:rFonts w:ascii="Arial" w:eastAsia="Times New Roman" w:hAnsi="Arial" w:cs="Arial"/>
          <w:color w:val="000000"/>
        </w:rPr>
      </w:pPr>
    </w:p>
    <w:p w14:paraId="4BC79EAE" w14:textId="3DB3EBDE" w:rsidR="00D616C5" w:rsidRPr="00B04B18" w:rsidRDefault="00B04B18" w:rsidP="00B04B18">
      <w:pPr>
        <w:spacing w:after="0" w:line="240" w:lineRule="auto"/>
        <w:textAlignment w:val="baseline"/>
        <w:rPr>
          <w:rFonts w:eastAsia="Times New Roman" w:cstheme="minorHAnsi"/>
          <w:color w:val="000000"/>
        </w:rPr>
      </w:pPr>
      <w:r w:rsidRPr="00B04B18">
        <w:rPr>
          <w:rFonts w:eastAsia="Times New Roman" w:cstheme="minorHAnsi"/>
          <w:color w:val="000000"/>
        </w:rPr>
        <w:t>The next piece of cleaning we attempted was creating the f</w:t>
      </w:r>
      <w:r w:rsidR="00D616C5" w:rsidRPr="00B04B18">
        <w:rPr>
          <w:rFonts w:eastAsia="Times New Roman" w:cstheme="minorHAnsi"/>
          <w:color w:val="000000"/>
        </w:rPr>
        <w:t>ilename</w:t>
      </w:r>
      <w:r w:rsidRPr="00B04B18">
        <w:rPr>
          <w:rFonts w:eastAsia="Times New Roman" w:cstheme="minorHAnsi"/>
          <w:color w:val="000000"/>
        </w:rPr>
        <w:t xml:space="preserve"> </w:t>
      </w:r>
      <w:r w:rsidR="00D616C5" w:rsidRPr="00B04B18">
        <w:rPr>
          <w:rFonts w:eastAsia="Times New Roman" w:cstheme="minorHAnsi"/>
          <w:color w:val="000000"/>
        </w:rPr>
        <w:t>“WHR_Geo.csv”</w:t>
      </w:r>
      <w:r w:rsidRPr="00B04B18">
        <w:rPr>
          <w:rFonts w:eastAsia="Times New Roman" w:cstheme="minorHAnsi"/>
          <w:color w:val="000000"/>
        </w:rPr>
        <w:t>. The intention with this exercise was</w:t>
      </w:r>
      <w:r w:rsidR="00D616C5" w:rsidRPr="00B04B18">
        <w:rPr>
          <w:rFonts w:eastAsia="Times New Roman" w:cstheme="minorHAnsi"/>
          <w:color w:val="000000"/>
        </w:rPr>
        <w:t xml:space="preserve"> to make a</w:t>
      </w:r>
      <w:r w:rsidRPr="00B04B18">
        <w:rPr>
          <w:rFonts w:eastAsia="Times New Roman" w:cstheme="minorHAnsi"/>
          <w:color w:val="000000"/>
        </w:rPr>
        <w:t>n</w:t>
      </w:r>
      <w:r w:rsidR="00D616C5" w:rsidRPr="00B04B18">
        <w:rPr>
          <w:rFonts w:eastAsia="Times New Roman" w:cstheme="minorHAnsi"/>
          <w:color w:val="000000"/>
        </w:rPr>
        <w:t xml:space="preserve"> advanced leaflet of </w:t>
      </w:r>
      <w:r w:rsidRPr="00B04B18">
        <w:rPr>
          <w:rFonts w:eastAsia="Times New Roman" w:cstheme="minorHAnsi"/>
          <w:color w:val="000000"/>
        </w:rPr>
        <w:t xml:space="preserve">our </w:t>
      </w:r>
      <w:r w:rsidR="00D616C5" w:rsidRPr="00B04B18">
        <w:rPr>
          <w:rFonts w:eastAsia="Times New Roman" w:cstheme="minorHAnsi"/>
          <w:color w:val="000000"/>
        </w:rPr>
        <w:t>world</w:t>
      </w:r>
      <w:r w:rsidRPr="00B04B18">
        <w:rPr>
          <w:rFonts w:eastAsia="Times New Roman" w:cstheme="minorHAnsi"/>
          <w:color w:val="000000"/>
        </w:rPr>
        <w:t xml:space="preserve"> </w:t>
      </w:r>
      <w:r w:rsidR="00D616C5" w:rsidRPr="00B04B18">
        <w:rPr>
          <w:rFonts w:eastAsia="Times New Roman" w:cstheme="minorHAnsi"/>
          <w:color w:val="000000"/>
        </w:rPr>
        <w:t xml:space="preserve">map, which </w:t>
      </w:r>
      <w:r w:rsidRPr="00B04B18">
        <w:rPr>
          <w:rFonts w:eastAsia="Times New Roman" w:cstheme="minorHAnsi"/>
          <w:color w:val="000000"/>
        </w:rPr>
        <w:t xml:space="preserve">would </w:t>
      </w:r>
      <w:r w:rsidR="00D616C5" w:rsidRPr="00B04B18">
        <w:rPr>
          <w:rFonts w:eastAsia="Times New Roman" w:cstheme="minorHAnsi"/>
          <w:color w:val="000000"/>
        </w:rPr>
        <w:t>interact with different inputs real time</w:t>
      </w:r>
      <w:r w:rsidRPr="00B04B18">
        <w:rPr>
          <w:rFonts w:eastAsia="Times New Roman" w:cstheme="minorHAnsi"/>
          <w:color w:val="000000"/>
        </w:rPr>
        <w:t xml:space="preserve">. This type of dynamic application is invaluable for user interaction. Early on, </w:t>
      </w:r>
      <w:r w:rsidR="00D616C5" w:rsidRPr="00B04B18">
        <w:rPr>
          <w:rFonts w:eastAsia="Times New Roman" w:cstheme="minorHAnsi"/>
          <w:color w:val="000000"/>
        </w:rPr>
        <w:t xml:space="preserve">we were using mutate_geocode, a </w:t>
      </w:r>
      <w:r w:rsidRPr="00B04B18">
        <w:rPr>
          <w:rFonts w:eastAsia="Times New Roman" w:cstheme="minorHAnsi"/>
          <w:color w:val="000000"/>
        </w:rPr>
        <w:t>function</w:t>
      </w:r>
      <w:r w:rsidR="00D616C5" w:rsidRPr="00B04B18">
        <w:rPr>
          <w:rFonts w:eastAsia="Times New Roman" w:cstheme="minorHAnsi"/>
          <w:color w:val="000000"/>
        </w:rPr>
        <w:t xml:space="preserve"> from ggmap, but it was taking more than 10 mins to parse all the data.</w:t>
      </w:r>
      <w:r w:rsidRPr="00B04B18">
        <w:rPr>
          <w:rFonts w:eastAsia="Times New Roman" w:cstheme="minorHAnsi"/>
          <w:color w:val="000000"/>
        </w:rPr>
        <w:t xml:space="preserve"> As such, </w:t>
      </w:r>
      <w:r w:rsidR="00D616C5" w:rsidRPr="00B04B18">
        <w:rPr>
          <w:rFonts w:eastAsia="Times New Roman" w:cstheme="minorHAnsi"/>
          <w:color w:val="000000"/>
        </w:rPr>
        <w:t>we created a new file with geocodes already combined to make processing quicker</w:t>
      </w:r>
      <w:r w:rsidRPr="00B04B18">
        <w:rPr>
          <w:rFonts w:eastAsia="Times New Roman" w:cstheme="minorHAnsi"/>
          <w:color w:val="000000"/>
        </w:rPr>
        <w:t xml:space="preserve"> and more efficient. </w:t>
      </w:r>
      <w:r w:rsidR="00D616C5" w:rsidRPr="00B04B18">
        <w:rPr>
          <w:rFonts w:eastAsia="Times New Roman" w:cstheme="minorHAnsi"/>
          <w:color w:val="000000"/>
        </w:rPr>
        <w:t>We used package rvest to get latest geocodes from a site.</w:t>
      </w:r>
      <w:r w:rsidRPr="00B04B18">
        <w:rPr>
          <w:rFonts w:eastAsia="Times New Roman" w:cstheme="minorHAnsi"/>
          <w:color w:val="000000"/>
        </w:rPr>
        <w:t xml:space="preserve"> </w:t>
      </w:r>
      <w:r w:rsidR="00D616C5" w:rsidRPr="00B04B18">
        <w:rPr>
          <w:rFonts w:eastAsia="Times New Roman" w:cstheme="minorHAnsi"/>
          <w:color w:val="000000"/>
        </w:rPr>
        <w:t>Again</w:t>
      </w:r>
      <w:r w:rsidRPr="00B04B18">
        <w:rPr>
          <w:rFonts w:eastAsia="Times New Roman" w:cstheme="minorHAnsi"/>
          <w:color w:val="000000"/>
        </w:rPr>
        <w:t xml:space="preserve">, </w:t>
      </w:r>
      <w:r w:rsidR="00D616C5" w:rsidRPr="00B04B18">
        <w:rPr>
          <w:rFonts w:eastAsia="Times New Roman" w:cstheme="minorHAnsi"/>
          <w:color w:val="000000"/>
        </w:rPr>
        <w:t>since the names for some countries were different, we used stringr to change them</w:t>
      </w:r>
      <w:r w:rsidRPr="00B04B18">
        <w:rPr>
          <w:rFonts w:eastAsia="Times New Roman" w:cstheme="minorHAnsi"/>
          <w:color w:val="000000"/>
        </w:rPr>
        <w:t>. T</w:t>
      </w:r>
      <w:r w:rsidR="00D616C5" w:rsidRPr="00B04B18">
        <w:rPr>
          <w:rFonts w:eastAsia="Times New Roman" w:cstheme="minorHAnsi"/>
          <w:color w:val="000000"/>
        </w:rPr>
        <w:t xml:space="preserve">hen we merged WHR and Geocodes to </w:t>
      </w:r>
      <w:r w:rsidRPr="00B04B18">
        <w:rPr>
          <w:rFonts w:eastAsia="Times New Roman" w:cstheme="minorHAnsi"/>
          <w:color w:val="000000"/>
        </w:rPr>
        <w:t>finally arrive at file</w:t>
      </w:r>
      <w:r w:rsidR="00D616C5" w:rsidRPr="00B04B18">
        <w:rPr>
          <w:rFonts w:eastAsia="Times New Roman" w:cstheme="minorHAnsi"/>
          <w:color w:val="000000"/>
        </w:rPr>
        <w:t xml:space="preserve"> WHR_Geo.csv</w:t>
      </w:r>
    </w:p>
    <w:p w14:paraId="31F6BA90" w14:textId="77777777" w:rsidR="00D6014B" w:rsidRDefault="00D6014B" w:rsidP="00D6014B">
      <w:pPr>
        <w:spacing w:after="0" w:line="240" w:lineRule="auto"/>
        <w:textAlignment w:val="baseline"/>
        <w:rPr>
          <w:rFonts w:ascii="Arial" w:eastAsia="Times New Roman" w:hAnsi="Arial" w:cs="Arial"/>
          <w:color w:val="000000"/>
        </w:rPr>
      </w:pPr>
    </w:p>
    <w:p w14:paraId="42142D60" w14:textId="477C73BA" w:rsidR="00D616C5" w:rsidRPr="005B364C" w:rsidRDefault="003C203F" w:rsidP="005B364C">
      <w:pPr>
        <w:spacing w:after="0" w:line="240" w:lineRule="auto"/>
        <w:textAlignment w:val="baseline"/>
        <w:rPr>
          <w:rFonts w:eastAsia="Times New Roman" w:cstheme="minorHAnsi"/>
        </w:rPr>
      </w:pPr>
      <w:r w:rsidRPr="005B364C">
        <w:rPr>
          <w:rFonts w:eastAsia="Times New Roman" w:cstheme="minorHAnsi"/>
        </w:rPr>
        <w:t xml:space="preserve">The next data cleaning technique involved managing a data set that contained more than 99000 rows in this file. We chose to name this filed </w:t>
      </w:r>
      <w:r w:rsidR="00D616C5" w:rsidRPr="005B364C">
        <w:rPr>
          <w:rFonts w:eastAsia="Times New Roman" w:cstheme="minorHAnsi"/>
        </w:rPr>
        <w:t>WorldMap.csv</w:t>
      </w:r>
      <w:r w:rsidRPr="005B364C">
        <w:rPr>
          <w:rFonts w:eastAsia="Times New Roman" w:cstheme="minorHAnsi"/>
        </w:rPr>
        <w:t xml:space="preserve">. </w:t>
      </w:r>
      <w:r w:rsidR="00D616C5" w:rsidRPr="005B364C">
        <w:rPr>
          <w:rFonts w:eastAsia="Times New Roman" w:cstheme="minorHAnsi"/>
        </w:rPr>
        <w:t>We saved the world map data from map_data (which is a ggplot function) with “world” as an input</w:t>
      </w:r>
      <w:r w:rsidR="00514237" w:rsidRPr="005B364C">
        <w:rPr>
          <w:rFonts w:eastAsia="Times New Roman" w:cstheme="minorHAnsi"/>
        </w:rPr>
        <w:t xml:space="preserve">. The function map_data is extremely useful as it allows us to </w:t>
      </w:r>
      <w:r w:rsidR="005B364C" w:rsidRPr="005B364C">
        <w:rPr>
          <w:rFonts w:cstheme="minorHAnsi"/>
        </w:rPr>
        <w:t>e</w:t>
      </w:r>
      <w:r w:rsidR="00514237" w:rsidRPr="005B364C">
        <w:rPr>
          <w:rFonts w:cstheme="minorHAnsi"/>
        </w:rPr>
        <w:t>asily turn data from the </w:t>
      </w:r>
      <w:r w:rsidR="00514237" w:rsidRPr="005B364C">
        <w:rPr>
          <w:rStyle w:val="pkg"/>
          <w:rFonts w:cstheme="minorHAnsi"/>
        </w:rPr>
        <w:t>maps</w:t>
      </w:r>
      <w:r w:rsidR="00514237" w:rsidRPr="005B364C">
        <w:rPr>
          <w:rFonts w:cstheme="minorHAnsi"/>
        </w:rPr>
        <w:t> package in to a data frame suitable for plotting with ggplot2.</w:t>
      </w:r>
      <w:r w:rsidR="005B364C" w:rsidRPr="005B364C">
        <w:rPr>
          <w:rFonts w:eastAsia="Times New Roman" w:cstheme="minorHAnsi"/>
        </w:rPr>
        <w:t xml:space="preserve"> </w:t>
      </w:r>
      <w:r w:rsidR="005B364C" w:rsidRPr="005B364C">
        <w:rPr>
          <w:rFonts w:eastAsia="Times New Roman" w:cstheme="minorHAnsi"/>
        </w:rPr>
        <w:lastRenderedPageBreak/>
        <w:t>In addition, i</w:t>
      </w:r>
      <w:r w:rsidR="00D616C5" w:rsidRPr="005B364C">
        <w:rPr>
          <w:rFonts w:eastAsia="Times New Roman" w:cstheme="minorHAnsi"/>
        </w:rPr>
        <w:t>t contains the lat</w:t>
      </w:r>
      <w:r w:rsidR="005B364C" w:rsidRPr="005B364C">
        <w:rPr>
          <w:rFonts w:eastAsia="Times New Roman" w:cstheme="minorHAnsi"/>
        </w:rPr>
        <w:t xml:space="preserve">itude </w:t>
      </w:r>
      <w:r w:rsidR="00D616C5" w:rsidRPr="005B364C">
        <w:rPr>
          <w:rFonts w:eastAsia="Times New Roman" w:cstheme="minorHAnsi"/>
        </w:rPr>
        <w:t>and long</w:t>
      </w:r>
      <w:r w:rsidR="005B364C" w:rsidRPr="005B364C">
        <w:rPr>
          <w:rFonts w:eastAsia="Times New Roman" w:cstheme="minorHAnsi"/>
        </w:rPr>
        <w:t>itude</w:t>
      </w:r>
      <w:r w:rsidR="00D616C5" w:rsidRPr="005B364C">
        <w:rPr>
          <w:rFonts w:eastAsia="Times New Roman" w:cstheme="minorHAnsi"/>
        </w:rPr>
        <w:t xml:space="preserve"> of different countrie</w:t>
      </w:r>
      <w:r w:rsidR="005B364C" w:rsidRPr="005B364C">
        <w:rPr>
          <w:rFonts w:eastAsia="Times New Roman" w:cstheme="minorHAnsi"/>
        </w:rPr>
        <w:t xml:space="preserve">s, which allows us to search for and plot very specific locations around the world. Once again, we ran into the challenge of </w:t>
      </w:r>
      <w:r w:rsidR="00D616C5" w:rsidRPr="005B364C">
        <w:rPr>
          <w:rFonts w:eastAsia="Times New Roman" w:cstheme="minorHAnsi"/>
        </w:rPr>
        <w:t>different naming methods for some countr</w:t>
      </w:r>
      <w:r w:rsidR="005B364C" w:rsidRPr="005B364C">
        <w:rPr>
          <w:rFonts w:eastAsia="Times New Roman" w:cstheme="minorHAnsi"/>
        </w:rPr>
        <w:t>ies and again</w:t>
      </w:r>
      <w:r w:rsidR="00D616C5" w:rsidRPr="005B364C">
        <w:rPr>
          <w:rFonts w:eastAsia="Times New Roman" w:cstheme="minorHAnsi"/>
        </w:rPr>
        <w:t xml:space="preserve"> we used stringr and some </w:t>
      </w:r>
      <w:r w:rsidR="005B364C" w:rsidRPr="005B364C">
        <w:rPr>
          <w:rFonts w:eastAsia="Times New Roman" w:cstheme="minorHAnsi"/>
        </w:rPr>
        <w:t>self-thought</w:t>
      </w:r>
      <w:r w:rsidR="00D616C5" w:rsidRPr="005B364C">
        <w:rPr>
          <w:rFonts w:eastAsia="Times New Roman" w:cstheme="minorHAnsi"/>
        </w:rPr>
        <w:t xml:space="preserve"> for loops to correct t</w:t>
      </w:r>
      <w:r w:rsidR="005B364C" w:rsidRPr="005B364C">
        <w:rPr>
          <w:rFonts w:eastAsia="Times New Roman" w:cstheme="minorHAnsi"/>
        </w:rPr>
        <w:t xml:space="preserve">hem. </w:t>
      </w:r>
      <w:r w:rsidR="00D616C5" w:rsidRPr="005B364C">
        <w:rPr>
          <w:rFonts w:eastAsia="Times New Roman" w:cstheme="minorHAnsi"/>
        </w:rPr>
        <w:t>This file was then saved into “WorldMap.csv”</w:t>
      </w:r>
    </w:p>
    <w:p w14:paraId="1B1D999D" w14:textId="77777777" w:rsidR="00D616C5" w:rsidRPr="00D616C5" w:rsidRDefault="00D616C5" w:rsidP="00D616C5">
      <w:pPr>
        <w:spacing w:after="0" w:line="240" w:lineRule="auto"/>
        <w:rPr>
          <w:rFonts w:ascii="Times New Roman" w:eastAsia="Times New Roman" w:hAnsi="Times New Roman" w:cs="Times New Roman"/>
          <w:sz w:val="24"/>
          <w:szCs w:val="24"/>
        </w:rPr>
      </w:pPr>
      <w:bookmarkStart w:id="2" w:name="_GoBack"/>
      <w:bookmarkEnd w:id="2"/>
    </w:p>
    <w:p w14:paraId="599AD86D" w14:textId="63DB626D" w:rsidR="00D616C5" w:rsidRPr="005B364C" w:rsidRDefault="005B364C" w:rsidP="00D6014B">
      <w:pPr>
        <w:spacing w:after="0" w:line="240" w:lineRule="auto"/>
        <w:textAlignment w:val="baseline"/>
        <w:rPr>
          <w:rFonts w:eastAsia="Times New Roman" w:cstheme="minorHAnsi"/>
          <w:color w:val="000000"/>
        </w:rPr>
      </w:pPr>
      <w:r w:rsidRPr="005B364C">
        <w:rPr>
          <w:rFonts w:eastAsia="Times New Roman" w:cstheme="minorHAnsi"/>
          <w:color w:val="000000"/>
        </w:rPr>
        <w:t xml:space="preserve">Finally, since we wanted to create some heat maps, hence we needed to combine World map data with WHR. We used merge function to combine both the files. We named this combine file </w:t>
      </w:r>
      <w:r w:rsidR="00D616C5" w:rsidRPr="005B364C">
        <w:rPr>
          <w:rFonts w:eastAsia="Times New Roman" w:cstheme="minorHAnsi"/>
          <w:color w:val="000000"/>
        </w:rPr>
        <w:t>WHR_map.csv</w:t>
      </w:r>
      <w:r w:rsidRPr="005B364C">
        <w:rPr>
          <w:rFonts w:eastAsia="Times New Roman" w:cstheme="minorHAnsi"/>
          <w:color w:val="000000"/>
        </w:rPr>
        <w:t>.</w:t>
      </w:r>
    </w:p>
    <w:p w14:paraId="1BFD8949" w14:textId="68853F71" w:rsidR="00723399" w:rsidRDefault="00723399" w:rsidP="005B364C">
      <w:pPr>
        <w:rPr>
          <w:b/>
        </w:rPr>
      </w:pPr>
    </w:p>
    <w:p w14:paraId="61C4A45F" w14:textId="0464BAB3" w:rsidR="00A40F09" w:rsidRDefault="00A40F09" w:rsidP="006B045F">
      <w:pPr>
        <w:jc w:val="center"/>
        <w:rPr>
          <w:b/>
        </w:rPr>
      </w:pPr>
      <w:r>
        <w:rPr>
          <w:b/>
        </w:rPr>
        <w:t xml:space="preserve">Exploratory Data Analysis </w:t>
      </w:r>
    </w:p>
    <w:p w14:paraId="676BCFD2" w14:textId="4F7AD1E5" w:rsidR="0021681C" w:rsidRDefault="00B2157E" w:rsidP="00B2157E">
      <w:pPr>
        <w:rPr>
          <w:rFonts w:cstheme="minorHAnsi"/>
          <w:color w:val="000000"/>
        </w:rPr>
      </w:pPr>
      <w:r w:rsidRPr="001C1C95">
        <w:rPr>
          <w:rFonts w:cstheme="minorHAnsi"/>
        </w:rPr>
        <w:t xml:space="preserve">The first data exploration technique that our team employed was the creation of a dual axis scatter plot. </w:t>
      </w:r>
      <w:r w:rsidR="001C1C95" w:rsidRPr="001C1C95">
        <w:rPr>
          <w:rFonts w:cstheme="minorHAnsi"/>
          <w:color w:val="000000"/>
        </w:rPr>
        <w:t>A dual-axis scatter plot was created to show the relationship between the score of happiness and the score of the attribute chosen</w:t>
      </w:r>
      <w:ins w:id="3" w:author="Xiao, Xiao (Ann)" w:date="2018-05-08T06:39:00Z">
        <w:r w:rsidR="004C2396">
          <w:rPr>
            <w:rFonts w:cstheme="minorHAnsi"/>
            <w:color w:val="000000"/>
          </w:rPr>
          <w:t xml:space="preserve"> </w:t>
        </w:r>
        <w:r w:rsidR="004C2396">
          <w:rPr>
            <w:rFonts w:asciiTheme="minorEastAsia" w:eastAsiaTheme="minorEastAsia" w:hAnsiTheme="minorEastAsia" w:cstheme="minorHAnsi" w:hint="eastAsia"/>
            <w:color w:val="000000"/>
            <w:lang w:eastAsia="zh-CN"/>
          </w:rPr>
          <w:t>o</w:t>
        </w:r>
        <w:r w:rsidR="004C2396">
          <w:rPr>
            <w:rFonts w:asciiTheme="minorEastAsia" w:eastAsiaTheme="minorEastAsia" w:hAnsiTheme="minorEastAsia" w:cstheme="minorHAnsi"/>
            <w:color w:val="000000"/>
            <w:lang w:eastAsia="zh-CN"/>
          </w:rPr>
          <w:t>n the aggregate level using the data from all three years</w:t>
        </w:r>
      </w:ins>
      <w:r w:rsidR="001C1C95" w:rsidRPr="001C1C95">
        <w:rPr>
          <w:rFonts w:cstheme="minorHAnsi"/>
          <w:color w:val="000000"/>
        </w:rPr>
        <w:t xml:space="preserve">, ranked by happiness in descending orders. </w:t>
      </w:r>
    </w:p>
    <w:p w14:paraId="356BB872" w14:textId="414C530A" w:rsidR="004C2396" w:rsidRDefault="004C2396" w:rsidP="002A7A49">
      <w:pPr>
        <w:rPr>
          <w:ins w:id="4" w:author="Xiao, Xiao (Ann)" w:date="2018-05-08T06:37:00Z"/>
          <w:rFonts w:cstheme="minorHAnsi"/>
          <w:color w:val="000000"/>
          <w:highlight w:val="yellow"/>
        </w:rPr>
      </w:pPr>
      <w:ins w:id="5" w:author="Xiao, Xiao (Ann)" w:date="2018-05-08T06:38:00Z">
        <w:r>
          <w:rPr>
            <w:rFonts w:cstheme="minorHAnsi"/>
            <w:noProof/>
            <w:color w:val="000000"/>
          </w:rPr>
          <w:lastRenderedPageBreak/>
          <w:drawing>
            <wp:inline distT="0" distB="0" distL="0" distR="0" wp14:anchorId="281A7C6E" wp14:editId="486EE534">
              <wp:extent cx="4430748" cy="5754542"/>
              <wp:effectExtent l="0" t="0" r="8255" b="0"/>
              <wp:docPr id="16" name="Picture 16" descr="A close up of a map&#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New Bitmap Image (2).bmp"/>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437767" cy="5763658"/>
                      </a:xfrm>
                      <a:prstGeom prst="rect">
                        <a:avLst/>
                      </a:prstGeom>
                    </pic:spPr>
                  </pic:pic>
                </a:graphicData>
              </a:graphic>
            </wp:inline>
          </w:drawing>
        </w:r>
      </w:ins>
    </w:p>
    <w:p w14:paraId="24B6E776" w14:textId="77777777" w:rsidR="00B56649" w:rsidRPr="00EF3E37" w:rsidRDefault="00B56649" w:rsidP="002A7A49">
      <w:pPr>
        <w:rPr>
          <w:ins w:id="6" w:author="Xiao, Xiao (Ann)" w:date="2018-05-08T06:42:00Z"/>
          <w:rFonts w:cstheme="minorHAnsi"/>
          <w:color w:val="000000"/>
          <w:rPrChange w:id="7" w:author="Xiao, Xiao (Ann)" w:date="2018-05-08T07:07:00Z">
            <w:rPr>
              <w:ins w:id="8" w:author="Xiao, Xiao (Ann)" w:date="2018-05-08T06:42:00Z"/>
              <w:rFonts w:cstheme="minorHAnsi"/>
              <w:color w:val="000000"/>
              <w:highlight w:val="yellow"/>
            </w:rPr>
          </w:rPrChange>
        </w:rPr>
      </w:pPr>
      <w:ins w:id="9" w:author="Xiao, Xiao (Ann)" w:date="2018-05-08T06:40:00Z">
        <w:r w:rsidRPr="00EF3E37">
          <w:rPr>
            <w:rFonts w:cstheme="minorHAnsi"/>
            <w:color w:val="000000"/>
            <w:rPrChange w:id="10" w:author="Xiao, Xiao (Ann)" w:date="2018-05-08T07:07:00Z">
              <w:rPr>
                <w:rFonts w:cstheme="minorHAnsi"/>
                <w:color w:val="000000"/>
                <w:highlight w:val="yellow"/>
              </w:rPr>
            </w:rPrChange>
          </w:rPr>
          <w:t xml:space="preserve">From the charts we can see that although the general tendency is that all 6 attributes have positive correlation with the level of happiness, they distribute </w:t>
        </w:r>
      </w:ins>
      <w:ins w:id="11" w:author="Xiao, Xiao (Ann)" w:date="2018-05-08T06:41:00Z">
        <w:r w:rsidRPr="00EF3E37">
          <w:rPr>
            <w:rFonts w:cstheme="minorHAnsi"/>
            <w:color w:val="000000"/>
            <w:rPrChange w:id="12" w:author="Xiao, Xiao (Ann)" w:date="2018-05-08T07:07:00Z">
              <w:rPr>
                <w:rFonts w:cstheme="minorHAnsi"/>
                <w:color w:val="000000"/>
                <w:highlight w:val="yellow"/>
              </w:rPr>
            </w:rPrChange>
          </w:rPr>
          <w:t xml:space="preserve">differently among countries, their alignment and influence on the happiness level also varies greatly. </w:t>
        </w:r>
      </w:ins>
    </w:p>
    <w:p w14:paraId="0AC1A1C9" w14:textId="77777777" w:rsidR="003219D5" w:rsidRDefault="00B56649" w:rsidP="00B56649">
      <w:pPr>
        <w:rPr>
          <w:ins w:id="13" w:author="Xiao, Xiao (Ann)" w:date="2018-05-08T06:44:00Z"/>
          <w:rFonts w:cstheme="minorHAnsi"/>
          <w:color w:val="000000"/>
        </w:rPr>
      </w:pPr>
      <w:ins w:id="14" w:author="Xiao, Xiao (Ann)" w:date="2018-05-08T06:42:00Z">
        <w:r w:rsidRPr="00EF3E37">
          <w:rPr>
            <w:rFonts w:cstheme="minorHAnsi"/>
            <w:color w:val="000000"/>
            <w:rPrChange w:id="15" w:author="Xiao, Xiao (Ann)" w:date="2018-05-08T07:07:00Z">
              <w:rPr>
                <w:rFonts w:cstheme="minorHAnsi"/>
                <w:color w:val="000000"/>
                <w:highlight w:val="yellow"/>
              </w:rPr>
            </w:rPrChange>
          </w:rPr>
          <w:t>Several</w:t>
        </w:r>
      </w:ins>
      <w:ins w:id="16" w:author="Xiao, Xiao (Ann)" w:date="2018-05-08T06:41:00Z">
        <w:r w:rsidRPr="00EF3E37">
          <w:rPr>
            <w:rFonts w:cstheme="minorHAnsi"/>
            <w:color w:val="000000"/>
            <w:rPrChange w:id="17" w:author="Xiao, Xiao (Ann)" w:date="2018-05-08T07:07:00Z">
              <w:rPr>
                <w:rFonts w:cstheme="minorHAnsi"/>
                <w:color w:val="000000"/>
                <w:highlight w:val="yellow"/>
              </w:rPr>
            </w:rPrChange>
          </w:rPr>
          <w:t xml:space="preserve"> in</w:t>
        </w:r>
      </w:ins>
      <w:ins w:id="18" w:author="Xiao, Xiao (Ann)" w:date="2018-05-08T06:42:00Z">
        <w:r w:rsidRPr="00EF3E37">
          <w:rPr>
            <w:rFonts w:cstheme="minorHAnsi"/>
            <w:color w:val="000000"/>
            <w:rPrChange w:id="19" w:author="Xiao, Xiao (Ann)" w:date="2018-05-08T07:07:00Z">
              <w:rPr>
                <w:rFonts w:cstheme="minorHAnsi"/>
                <w:color w:val="000000"/>
                <w:highlight w:val="yellow"/>
              </w:rPr>
            </w:rPrChange>
          </w:rPr>
          <w:t xml:space="preserve">teresting insights can be derived from the aggregate level based on these charts. For example, </w:t>
        </w:r>
        <w:r>
          <w:rPr>
            <w:rFonts w:cstheme="minorHAnsi"/>
            <w:color w:val="000000"/>
          </w:rPr>
          <w:t xml:space="preserve">in terms of the </w:t>
        </w:r>
      </w:ins>
      <w:del w:id="20" w:author="Xiao, Xiao (Ann)" w:date="2018-05-08T06:42:00Z">
        <w:r w:rsidR="0021681C" w:rsidRPr="004C2396" w:rsidDel="00B56649">
          <w:rPr>
            <w:rFonts w:cstheme="minorHAnsi"/>
            <w:color w:val="000000"/>
          </w:rPr>
          <w:delText>One of the</w:delText>
        </w:r>
        <w:r w:rsidR="001C1C95" w:rsidRPr="004C2396" w:rsidDel="00B56649">
          <w:rPr>
            <w:rFonts w:cstheme="minorHAnsi"/>
            <w:color w:val="000000"/>
          </w:rPr>
          <w:delText xml:space="preserve"> interesting </w:delText>
        </w:r>
        <w:r w:rsidR="0021681C" w:rsidRPr="004C2396" w:rsidDel="00B56649">
          <w:rPr>
            <w:rFonts w:cstheme="minorHAnsi"/>
            <w:color w:val="000000"/>
          </w:rPr>
          <w:delText xml:space="preserve">insights that can be derived from this plot is </w:delText>
        </w:r>
        <w:r w:rsidR="00171564" w:rsidRPr="004C2396" w:rsidDel="00B56649">
          <w:rPr>
            <w:rFonts w:cstheme="minorHAnsi"/>
            <w:color w:val="000000"/>
          </w:rPr>
          <w:delText>regarding</w:delText>
        </w:r>
        <w:r w:rsidR="0021681C" w:rsidRPr="004C2396" w:rsidDel="00B56649">
          <w:rPr>
            <w:rFonts w:cstheme="minorHAnsi"/>
            <w:color w:val="000000"/>
          </w:rPr>
          <w:delText xml:space="preserve"> the </w:delText>
        </w:r>
      </w:del>
      <w:r w:rsidR="0021681C" w:rsidRPr="004C2396">
        <w:rPr>
          <w:rFonts w:cstheme="minorHAnsi"/>
          <w:color w:val="000000"/>
        </w:rPr>
        <w:t>level of freedom a given country’s people have</w:t>
      </w:r>
      <w:ins w:id="21" w:author="Xiao, Xiao (Ann)" w:date="2018-05-08T06:43:00Z">
        <w:r>
          <w:rPr>
            <w:rFonts w:cstheme="minorHAnsi"/>
            <w:color w:val="000000"/>
          </w:rPr>
          <w:t>,</w:t>
        </w:r>
      </w:ins>
      <w:del w:id="22" w:author="Xiao, Xiao (Ann)" w:date="2018-05-08T06:43:00Z">
        <w:r w:rsidR="0021681C" w:rsidRPr="004C2396" w:rsidDel="00B56649">
          <w:rPr>
            <w:rFonts w:cstheme="minorHAnsi"/>
            <w:color w:val="000000"/>
          </w:rPr>
          <w:delText>.</w:delText>
        </w:r>
      </w:del>
      <w:r w:rsidR="0021681C" w:rsidRPr="004C2396">
        <w:rPr>
          <w:rFonts w:cstheme="minorHAnsi"/>
          <w:color w:val="000000"/>
        </w:rPr>
        <w:t xml:space="preserve"> </w:t>
      </w:r>
      <w:del w:id="23" w:author="Xiao, Xiao (Ann)" w:date="2018-05-08T06:43:00Z">
        <w:r w:rsidR="0021681C" w:rsidRPr="004C2396" w:rsidDel="00B56649">
          <w:rPr>
            <w:rFonts w:cstheme="minorHAnsi"/>
            <w:color w:val="000000"/>
          </w:rPr>
          <w:delText xml:space="preserve">In fact, </w:delText>
        </w:r>
        <w:r w:rsidR="001C1C95" w:rsidRPr="004C2396" w:rsidDel="00B56649">
          <w:rPr>
            <w:rFonts w:cstheme="minorHAnsi"/>
            <w:color w:val="000000"/>
          </w:rPr>
          <w:delText>th</w:delText>
        </w:r>
        <w:r w:rsidR="00400911" w:rsidRPr="004C2396" w:rsidDel="00B56649">
          <w:rPr>
            <w:rFonts w:cstheme="minorHAnsi"/>
            <w:color w:val="000000"/>
          </w:rPr>
          <w:delText>is</w:delText>
        </w:r>
        <w:r w:rsidR="001C1C95" w:rsidRPr="004C2396" w:rsidDel="00B56649">
          <w:rPr>
            <w:rFonts w:cstheme="minorHAnsi"/>
            <w:color w:val="000000"/>
          </w:rPr>
          <w:delText xml:space="preserve"> </w:delText>
        </w:r>
        <w:r w:rsidR="0021681C" w:rsidRPr="004C2396" w:rsidDel="00B56649">
          <w:rPr>
            <w:rFonts w:cstheme="minorHAnsi"/>
            <w:color w:val="000000"/>
          </w:rPr>
          <w:delText xml:space="preserve">visual would suggest that </w:delText>
        </w:r>
      </w:del>
      <w:r w:rsidR="0021681C" w:rsidRPr="004C2396">
        <w:rPr>
          <w:rFonts w:cstheme="minorHAnsi"/>
          <w:color w:val="000000"/>
        </w:rPr>
        <w:t xml:space="preserve">if </w:t>
      </w:r>
      <w:r w:rsidR="001C1C95" w:rsidRPr="004C2396">
        <w:rPr>
          <w:rFonts w:cstheme="minorHAnsi"/>
          <w:color w:val="000000"/>
        </w:rPr>
        <w:t xml:space="preserve">the country leaders </w:t>
      </w:r>
      <w:r w:rsidR="0021681C" w:rsidRPr="004C2396">
        <w:rPr>
          <w:rFonts w:cstheme="minorHAnsi"/>
          <w:color w:val="000000"/>
        </w:rPr>
        <w:t xml:space="preserve">and policy makers </w:t>
      </w:r>
      <w:r w:rsidR="001C1C95" w:rsidRPr="004C2396">
        <w:rPr>
          <w:rFonts w:cstheme="minorHAnsi"/>
          <w:color w:val="000000"/>
        </w:rPr>
        <w:t xml:space="preserve">want to make a very happy country, </w:t>
      </w:r>
      <w:r w:rsidR="0021681C" w:rsidRPr="004C2396">
        <w:rPr>
          <w:rFonts w:cstheme="minorHAnsi"/>
          <w:color w:val="000000"/>
        </w:rPr>
        <w:t xml:space="preserve">as is evidenced </w:t>
      </w:r>
      <w:r w:rsidR="001C1C95" w:rsidRPr="004C2396">
        <w:rPr>
          <w:rFonts w:cstheme="minorHAnsi"/>
          <w:color w:val="000000"/>
        </w:rPr>
        <w:t xml:space="preserve">in top 20, </w:t>
      </w:r>
      <w:r w:rsidR="0021681C" w:rsidRPr="004C2396">
        <w:rPr>
          <w:rFonts w:cstheme="minorHAnsi"/>
          <w:color w:val="000000"/>
        </w:rPr>
        <w:t xml:space="preserve">policy makers </w:t>
      </w:r>
      <w:r w:rsidR="001C1C95" w:rsidRPr="004C2396">
        <w:rPr>
          <w:rFonts w:cstheme="minorHAnsi"/>
          <w:color w:val="000000"/>
        </w:rPr>
        <w:t xml:space="preserve">need to give people </w:t>
      </w:r>
      <w:ins w:id="24" w:author="Xiao, Xiao (Ann)" w:date="2018-05-08T06:43:00Z">
        <w:r>
          <w:rPr>
            <w:rFonts w:cstheme="minorHAnsi"/>
            <w:color w:val="000000"/>
          </w:rPr>
          <w:t xml:space="preserve">high level of </w:t>
        </w:r>
      </w:ins>
      <w:r w:rsidR="001C1C95" w:rsidRPr="004C2396">
        <w:rPr>
          <w:rFonts w:cstheme="minorHAnsi"/>
          <w:color w:val="000000"/>
        </w:rPr>
        <w:t>freedom</w:t>
      </w:r>
      <w:ins w:id="25" w:author="Xiao, Xiao (Ann)" w:date="2018-05-08T06:43:00Z">
        <w:r w:rsidR="003219D5">
          <w:rPr>
            <w:rFonts w:cstheme="minorHAnsi"/>
            <w:color w:val="000000"/>
          </w:rPr>
          <w:t xml:space="preserve">; </w:t>
        </w:r>
      </w:ins>
      <w:del w:id="26" w:author="Xiao, Xiao (Ann)" w:date="2018-05-08T06:43:00Z">
        <w:r w:rsidR="0021681C" w:rsidRPr="004C2396" w:rsidDel="003219D5">
          <w:rPr>
            <w:rFonts w:cstheme="minorHAnsi"/>
            <w:color w:val="000000"/>
          </w:rPr>
          <w:delText xml:space="preserve">. Additionally, </w:delText>
        </w:r>
        <w:r w:rsidR="001C1C95" w:rsidRPr="004C2396" w:rsidDel="003219D5">
          <w:rPr>
            <w:rFonts w:cstheme="minorHAnsi"/>
            <w:color w:val="000000"/>
          </w:rPr>
          <w:delText xml:space="preserve">there’s a strong correlation between high level of freedom and high level of happiness; </w:delText>
        </w:r>
      </w:del>
      <w:r w:rsidR="001C1C95" w:rsidRPr="004C2396">
        <w:rPr>
          <w:rFonts w:cstheme="minorHAnsi"/>
          <w:color w:val="000000"/>
        </w:rPr>
        <w:t>after top 20, there is no specific pattern</w:t>
      </w:r>
      <w:r w:rsidR="0021681C" w:rsidRPr="004C2396">
        <w:rPr>
          <w:rFonts w:cstheme="minorHAnsi"/>
          <w:color w:val="000000"/>
        </w:rPr>
        <w:t>. F</w:t>
      </w:r>
      <w:r w:rsidR="001C1C95" w:rsidRPr="004C2396">
        <w:rPr>
          <w:rFonts w:cstheme="minorHAnsi"/>
          <w:color w:val="000000"/>
        </w:rPr>
        <w:t>or</w:t>
      </w:r>
      <w:r w:rsidR="0021681C" w:rsidRPr="004C2396">
        <w:rPr>
          <w:rFonts w:cstheme="minorHAnsi"/>
          <w:color w:val="000000"/>
        </w:rPr>
        <w:t xml:space="preserve"> examples in</w:t>
      </w:r>
      <w:r w:rsidR="001C1C95" w:rsidRPr="004C2396">
        <w:rPr>
          <w:rFonts w:cstheme="minorHAnsi"/>
          <w:color w:val="000000"/>
        </w:rPr>
        <w:t xml:space="preserve"> some countr</w:t>
      </w:r>
      <w:r w:rsidR="0021681C" w:rsidRPr="004C2396">
        <w:rPr>
          <w:rFonts w:cstheme="minorHAnsi"/>
          <w:color w:val="000000"/>
        </w:rPr>
        <w:t xml:space="preserve">ies seen below the top 20, we see less </w:t>
      </w:r>
      <w:r w:rsidR="00190668" w:rsidRPr="004C2396">
        <w:rPr>
          <w:rFonts w:cstheme="minorHAnsi"/>
          <w:color w:val="000000"/>
        </w:rPr>
        <w:t>clustering</w:t>
      </w:r>
      <w:r w:rsidR="0021681C" w:rsidRPr="004C2396">
        <w:rPr>
          <w:rFonts w:cstheme="minorHAnsi"/>
          <w:color w:val="000000"/>
        </w:rPr>
        <w:t xml:space="preserve"> and positive correlation in the data as it pertains to happiness and levels of freed. Said differently</w:t>
      </w:r>
      <w:r w:rsidR="001C1C95" w:rsidRPr="004C2396">
        <w:rPr>
          <w:rFonts w:cstheme="minorHAnsi"/>
          <w:color w:val="000000"/>
        </w:rPr>
        <w:t xml:space="preserve"> </w:t>
      </w:r>
      <w:r w:rsidR="0021681C" w:rsidRPr="004C2396">
        <w:rPr>
          <w:rFonts w:cstheme="minorHAnsi"/>
          <w:color w:val="000000"/>
        </w:rPr>
        <w:t xml:space="preserve">these countries </w:t>
      </w:r>
      <w:r w:rsidR="001C1C95" w:rsidRPr="004C2396">
        <w:rPr>
          <w:rFonts w:cstheme="minorHAnsi"/>
          <w:color w:val="000000"/>
        </w:rPr>
        <w:t>don’t give citizens much freedom, yet people can have relatively high happiness level</w:t>
      </w:r>
      <w:r w:rsidR="0021681C" w:rsidRPr="004C2396">
        <w:rPr>
          <w:rFonts w:cstheme="minorHAnsi"/>
          <w:color w:val="000000"/>
        </w:rPr>
        <w:t xml:space="preserve">. </w:t>
      </w:r>
      <w:del w:id="27" w:author="Xiao, Xiao (Ann)" w:date="2018-05-08T06:44:00Z">
        <w:r w:rsidR="00723399" w:rsidRPr="004C2396" w:rsidDel="003219D5">
          <w:rPr>
            <w:rFonts w:cstheme="minorHAnsi"/>
            <w:color w:val="000000"/>
          </w:rPr>
          <w:delText>Our team will explore further details regarding our recommendation to increase freedom levels in the conclusions and future work section.</w:delText>
        </w:r>
      </w:del>
    </w:p>
    <w:p w14:paraId="74AE4567" w14:textId="2ED2CBC2" w:rsidR="00237919" w:rsidRDefault="003219D5" w:rsidP="00B56649">
      <w:pPr>
        <w:rPr>
          <w:ins w:id="28" w:author="Xiao, Xiao (Ann)" w:date="2018-05-08T06:53:00Z"/>
          <w:rFonts w:cstheme="minorHAnsi"/>
          <w:color w:val="000000"/>
        </w:rPr>
      </w:pPr>
      <w:ins w:id="29" w:author="Xiao, Xiao (Ann)" w:date="2018-05-08T06:44:00Z">
        <w:r>
          <w:rPr>
            <w:rFonts w:cstheme="minorHAnsi"/>
            <w:color w:val="000000"/>
          </w:rPr>
          <w:lastRenderedPageBreak/>
          <w:t xml:space="preserve">Another example, the happiest </w:t>
        </w:r>
      </w:ins>
      <w:ins w:id="30" w:author="Xiao, Xiao (Ann)" w:date="2018-05-08T06:45:00Z">
        <w:r>
          <w:rPr>
            <w:rFonts w:cstheme="minorHAnsi"/>
            <w:color w:val="000000"/>
          </w:rPr>
          <w:t>countries are those that, interesting</w:t>
        </w:r>
      </w:ins>
      <w:ins w:id="31" w:author="Xiao, Xiao (Ann)" w:date="2018-05-08T06:46:00Z">
        <w:r w:rsidR="00073216">
          <w:rPr>
            <w:rFonts w:cstheme="minorHAnsi"/>
            <w:color w:val="000000"/>
          </w:rPr>
          <w:t>ly</w:t>
        </w:r>
      </w:ins>
      <w:ins w:id="32" w:author="Xiao, Xiao (Ann)" w:date="2018-05-08T06:45:00Z">
        <w:r>
          <w:rPr>
            <w:rFonts w:cstheme="minorHAnsi"/>
            <w:color w:val="000000"/>
          </w:rPr>
          <w:t xml:space="preserve">, don’t exhibit high level of generosity. </w:t>
        </w:r>
      </w:ins>
      <w:ins w:id="33" w:author="Xiao, Xiao (Ann)" w:date="2018-05-08T06:46:00Z">
        <w:r>
          <w:rPr>
            <w:rFonts w:cstheme="minorHAnsi"/>
            <w:color w:val="000000"/>
          </w:rPr>
          <w:t>In fact, the most generous countries are the lower 1/3 in terms of their happiness level.</w:t>
        </w:r>
      </w:ins>
    </w:p>
    <w:p w14:paraId="67DFAC23" w14:textId="2799FA21" w:rsidR="00237919" w:rsidRDefault="00237919" w:rsidP="00B56649">
      <w:pPr>
        <w:rPr>
          <w:ins w:id="34" w:author="Xiao, Xiao (Ann)" w:date="2018-05-08T06:47:00Z"/>
          <w:rFonts w:cstheme="minorHAnsi"/>
          <w:color w:val="000000"/>
        </w:rPr>
      </w:pPr>
      <w:ins w:id="35" w:author="Xiao, Xiao (Ann)" w:date="2018-05-08T06:53:00Z">
        <w:r>
          <w:rPr>
            <w:rFonts w:cstheme="minorHAnsi"/>
            <w:color w:val="000000"/>
          </w:rPr>
          <w:t xml:space="preserve">If looking at trust, you will find that most </w:t>
        </w:r>
        <w:r w:rsidR="00284216">
          <w:rPr>
            <w:rFonts w:cstheme="minorHAnsi"/>
            <w:color w:val="000000"/>
          </w:rPr>
          <w:t xml:space="preserve">in </w:t>
        </w:r>
        <w:r>
          <w:rPr>
            <w:rFonts w:cstheme="minorHAnsi"/>
            <w:color w:val="000000"/>
          </w:rPr>
          <w:t xml:space="preserve">countries </w:t>
        </w:r>
        <w:r w:rsidR="00284216">
          <w:rPr>
            <w:rFonts w:cstheme="minorHAnsi"/>
            <w:color w:val="000000"/>
          </w:rPr>
          <w:t xml:space="preserve">people don’t trust the government, but </w:t>
        </w:r>
      </w:ins>
      <w:ins w:id="36" w:author="Xiao, Xiao (Ann)" w:date="2018-05-08T06:54:00Z">
        <w:r w:rsidR="00284216">
          <w:rPr>
            <w:rFonts w:cstheme="minorHAnsi"/>
            <w:color w:val="000000"/>
          </w:rPr>
          <w:t xml:space="preserve">in those that the people actually trust the government, their happiness level </w:t>
        </w:r>
        <w:proofErr w:type="gramStart"/>
        <w:r w:rsidR="00284216">
          <w:rPr>
            <w:rFonts w:cstheme="minorHAnsi"/>
            <w:color w:val="000000"/>
          </w:rPr>
          <w:t>tend</w:t>
        </w:r>
        <w:proofErr w:type="gramEnd"/>
        <w:r w:rsidR="00284216">
          <w:rPr>
            <w:rFonts w:cstheme="minorHAnsi"/>
            <w:color w:val="000000"/>
          </w:rPr>
          <w:t xml:space="preserve"> to be very high.</w:t>
        </w:r>
      </w:ins>
    </w:p>
    <w:p w14:paraId="21354003" w14:textId="4AB311EF" w:rsidR="003219D5" w:rsidRDefault="00EC7ED7" w:rsidP="00B56649">
      <w:pPr>
        <w:rPr>
          <w:ins w:id="37" w:author="Xiao, Xiao (Ann)" w:date="2018-05-08T06:44:00Z"/>
          <w:rFonts w:cstheme="minorHAnsi"/>
          <w:color w:val="000000"/>
        </w:rPr>
      </w:pPr>
      <w:ins w:id="38" w:author="Xiao, Xiao (Ann)" w:date="2018-05-08T06:47:00Z">
        <w:r>
          <w:rPr>
            <w:rFonts w:cstheme="minorHAnsi"/>
            <w:color w:val="000000"/>
          </w:rPr>
          <w:t>If looking at the bottom right quadrat, we fi</w:t>
        </w:r>
      </w:ins>
      <w:ins w:id="39" w:author="Xiao, Xiao (Ann)" w:date="2018-05-08T06:48:00Z">
        <w:r>
          <w:rPr>
            <w:rFonts w:cstheme="minorHAnsi"/>
            <w:color w:val="000000"/>
          </w:rPr>
          <w:t>nd out almost all attributes have some data points. This implies that neither of these attributes alone can make a happy country and happy</w:t>
        </w:r>
      </w:ins>
      <w:ins w:id="40" w:author="Xiao, Xiao (Ann)" w:date="2018-05-08T06:49:00Z">
        <w:r>
          <w:rPr>
            <w:rFonts w:cstheme="minorHAnsi"/>
            <w:color w:val="000000"/>
          </w:rPr>
          <w:t xml:space="preserve"> people. </w:t>
        </w:r>
        <w:r w:rsidR="00FE765F">
          <w:rPr>
            <w:rFonts w:cstheme="minorHAnsi"/>
            <w:color w:val="000000"/>
          </w:rPr>
          <w:t>This is esp</w:t>
        </w:r>
      </w:ins>
      <w:ins w:id="41" w:author="Xiao, Xiao (Ann)" w:date="2018-05-08T06:50:00Z">
        <w:r w:rsidR="00FE765F">
          <w:rPr>
            <w:rFonts w:cstheme="minorHAnsi"/>
            <w:color w:val="000000"/>
          </w:rPr>
          <w:t xml:space="preserve">ecially true with freedom. </w:t>
        </w:r>
      </w:ins>
      <w:ins w:id="42" w:author="Xiao, Xiao (Ann)" w:date="2018-05-08T06:49:00Z">
        <w:r>
          <w:rPr>
            <w:rFonts w:cstheme="minorHAnsi"/>
            <w:color w:val="000000"/>
          </w:rPr>
          <w:t xml:space="preserve">The only exception is GDP per capita, which seems to indicate that </w:t>
        </w:r>
        <w:proofErr w:type="gramStart"/>
        <w:r>
          <w:rPr>
            <w:rFonts w:cstheme="minorHAnsi"/>
            <w:color w:val="000000"/>
          </w:rPr>
          <w:t>as long as</w:t>
        </w:r>
        <w:proofErr w:type="gramEnd"/>
        <w:r>
          <w:rPr>
            <w:rFonts w:cstheme="minorHAnsi"/>
            <w:color w:val="000000"/>
          </w:rPr>
          <w:t xml:space="preserve"> the economy is good, the people can’t be too unhappy.</w:t>
        </w:r>
      </w:ins>
      <w:ins w:id="43" w:author="Xiao, Xiao (Ann)" w:date="2018-05-08T06:47:00Z">
        <w:r>
          <w:rPr>
            <w:rFonts w:cstheme="minorHAnsi"/>
            <w:color w:val="000000"/>
          </w:rPr>
          <w:t xml:space="preserve"> </w:t>
        </w:r>
      </w:ins>
      <w:ins w:id="44" w:author="Xiao, Xiao (Ann)" w:date="2018-05-08T06:50:00Z">
        <w:r w:rsidR="00FE765F">
          <w:rPr>
            <w:rFonts w:cstheme="minorHAnsi"/>
            <w:color w:val="000000"/>
          </w:rPr>
          <w:t>Economy also exhibits the most aligned trend with happiness</w:t>
        </w:r>
      </w:ins>
      <w:ins w:id="45" w:author="Xiao, Xiao (Ann)" w:date="2018-05-08T06:51:00Z">
        <w:r w:rsidR="00237919">
          <w:rPr>
            <w:rFonts w:cstheme="minorHAnsi"/>
            <w:color w:val="000000"/>
          </w:rPr>
          <w:t xml:space="preserve"> with the least variance, which me</w:t>
        </w:r>
      </w:ins>
      <w:ins w:id="46" w:author="Xiao, Xiao (Ann)" w:date="2018-05-08T06:52:00Z">
        <w:r w:rsidR="00237919">
          <w:rPr>
            <w:rFonts w:cstheme="minorHAnsi"/>
            <w:color w:val="000000"/>
          </w:rPr>
          <w:t xml:space="preserve">ans </w:t>
        </w:r>
        <w:proofErr w:type="gramStart"/>
        <w:r w:rsidR="00237919">
          <w:rPr>
            <w:rFonts w:cstheme="minorHAnsi"/>
            <w:color w:val="000000"/>
          </w:rPr>
          <w:t>generally speaking, the</w:t>
        </w:r>
        <w:proofErr w:type="gramEnd"/>
        <w:r w:rsidR="00237919">
          <w:rPr>
            <w:rFonts w:cstheme="minorHAnsi"/>
            <w:color w:val="000000"/>
          </w:rPr>
          <w:t xml:space="preserve"> wealthier, the happier</w:t>
        </w:r>
      </w:ins>
      <w:ins w:id="47" w:author="Xiao, Xiao (Ann)" w:date="2018-05-08T06:50:00Z">
        <w:r w:rsidR="00FE765F">
          <w:rPr>
            <w:rFonts w:cstheme="minorHAnsi"/>
            <w:color w:val="000000"/>
          </w:rPr>
          <w:t>.</w:t>
        </w:r>
      </w:ins>
    </w:p>
    <w:p w14:paraId="64B86F4A" w14:textId="36FCF44F" w:rsidR="00B2157E" w:rsidRDefault="00723399" w:rsidP="00B56649">
      <w:pPr>
        <w:rPr>
          <w:rFonts w:cstheme="minorHAnsi"/>
          <w:color w:val="000000"/>
        </w:rPr>
      </w:pPr>
      <w:r>
        <w:rPr>
          <w:rFonts w:cstheme="minorHAnsi"/>
          <w:color w:val="000000"/>
        </w:rPr>
        <w:t xml:space="preserve"> </w:t>
      </w:r>
      <w:del w:id="48" w:author="Xiao, Xiao (Ann)" w:date="2018-05-08T06:38:00Z">
        <w:r w:rsidDel="004C2396">
          <w:rPr>
            <w:rFonts w:cstheme="minorHAnsi"/>
            <w:color w:val="000000"/>
          </w:rPr>
          <w:delText xml:space="preserve"> [INSERT SCREENSHOT OF DUAL AXIS SCATTERPLOT]</w:delText>
        </w:r>
      </w:del>
    </w:p>
    <w:p w14:paraId="4D8E1034" w14:textId="507CE5D6" w:rsidR="002A7A49" w:rsidRDefault="00F0645A" w:rsidP="002A7A49">
      <w:r>
        <w:rPr>
          <w:rFonts w:cstheme="minorHAnsi"/>
          <w:color w:val="000000"/>
        </w:rPr>
        <w:t xml:space="preserve">The second data exploration technique that our team utilized was the heatmap. The heatmap is a useful visual aid in simply allowing the consumer of the information to quickly glean insights for countries and regions rather than sifting through a large data set. </w:t>
      </w:r>
      <w:r w:rsidR="005D424E">
        <w:rPr>
          <w:rFonts w:cstheme="minorHAnsi"/>
          <w:color w:val="000000"/>
        </w:rPr>
        <w:t xml:space="preserve">It also has the dual purpose of allowing the individual to quickly familiarize themselves with the area of the world highlighted. </w:t>
      </w:r>
      <w:r w:rsidR="00190668">
        <w:rPr>
          <w:rFonts w:cstheme="minorHAnsi"/>
          <w:color w:val="000000"/>
        </w:rPr>
        <w:t xml:space="preserve">As we have derived in class and our study of </w:t>
      </w:r>
      <w:r w:rsidR="00190668">
        <w:t xml:space="preserve">spatial statistics, the ability to visualize data and models superimposed with their basic social landmarks and geographic context is invaluable. As such we attempted to create that effect in our dashboard in the following way. </w:t>
      </w:r>
    </w:p>
    <w:p w14:paraId="306D1659" w14:textId="0C0EE082" w:rsidR="0044228C" w:rsidRPr="0044228C" w:rsidRDefault="002A7A49" w:rsidP="0044228C">
      <w:pPr>
        <w:pStyle w:val="NormalWeb"/>
        <w:spacing w:before="0" w:beforeAutospacing="0" w:after="0" w:afterAutospacing="0"/>
        <w:textAlignment w:val="baseline"/>
        <w:rPr>
          <w:rFonts w:asciiTheme="minorHAnsi" w:hAnsiTheme="minorHAnsi" w:cstheme="minorHAnsi"/>
          <w:color w:val="000000"/>
          <w:sz w:val="22"/>
          <w:szCs w:val="22"/>
        </w:rPr>
      </w:pPr>
      <w:r w:rsidRPr="0044228C">
        <w:rPr>
          <w:rFonts w:asciiTheme="minorHAnsi" w:hAnsiTheme="minorHAnsi" w:cstheme="minorHAnsi"/>
          <w:color w:val="000000"/>
          <w:sz w:val="22"/>
          <w:szCs w:val="22"/>
        </w:rPr>
        <w:t xml:space="preserve">First, we created heatmap based on happiness score for different years 2015-17 </w:t>
      </w:r>
      <w:r w:rsidR="0044228C" w:rsidRPr="0044228C">
        <w:rPr>
          <w:rFonts w:asciiTheme="minorHAnsi" w:hAnsiTheme="minorHAnsi" w:cstheme="minorHAnsi"/>
          <w:color w:val="000000"/>
          <w:sz w:val="22"/>
          <w:szCs w:val="22"/>
        </w:rPr>
        <w:t>utilizing</w:t>
      </w:r>
      <w:r w:rsidRPr="0044228C">
        <w:rPr>
          <w:rFonts w:asciiTheme="minorHAnsi" w:hAnsiTheme="minorHAnsi" w:cstheme="minorHAnsi"/>
          <w:color w:val="000000"/>
          <w:sz w:val="22"/>
          <w:szCs w:val="22"/>
        </w:rPr>
        <w:t xml:space="preserve"> the initial world happiness CSV data. </w:t>
      </w:r>
      <w:r w:rsidR="0044228C" w:rsidRPr="0044228C">
        <w:rPr>
          <w:rFonts w:asciiTheme="minorHAnsi" w:hAnsiTheme="minorHAnsi" w:cstheme="minorHAnsi"/>
          <w:color w:val="000000"/>
          <w:sz w:val="22"/>
          <w:szCs w:val="22"/>
        </w:rPr>
        <w:t xml:space="preserve">From there, we attempted to merge the </w:t>
      </w:r>
      <w:r w:rsidRPr="0044228C">
        <w:rPr>
          <w:rFonts w:asciiTheme="minorHAnsi" w:hAnsiTheme="minorHAnsi" w:cstheme="minorHAnsi"/>
          <w:color w:val="000000"/>
          <w:sz w:val="22"/>
          <w:szCs w:val="22"/>
        </w:rPr>
        <w:t>WorldMap.csv with WHR to create WHR_map.csv</w:t>
      </w:r>
      <w:r w:rsidR="0044228C" w:rsidRPr="0044228C">
        <w:rPr>
          <w:rFonts w:asciiTheme="minorHAnsi" w:hAnsiTheme="minorHAnsi" w:cstheme="minorHAnsi"/>
          <w:color w:val="000000"/>
          <w:sz w:val="22"/>
          <w:szCs w:val="22"/>
        </w:rPr>
        <w:t>. However</w:t>
      </w:r>
      <w:r w:rsidR="00732323">
        <w:rPr>
          <w:rFonts w:asciiTheme="minorHAnsi" w:hAnsiTheme="minorHAnsi" w:cstheme="minorHAnsi"/>
          <w:color w:val="000000"/>
          <w:sz w:val="22"/>
          <w:szCs w:val="22"/>
        </w:rPr>
        <w:t xml:space="preserve">, </w:t>
      </w:r>
      <w:r w:rsidRPr="0044228C">
        <w:rPr>
          <w:rFonts w:asciiTheme="minorHAnsi" w:hAnsiTheme="minorHAnsi" w:cstheme="minorHAnsi"/>
          <w:color w:val="000000"/>
          <w:sz w:val="22"/>
          <w:szCs w:val="22"/>
        </w:rPr>
        <w:t xml:space="preserve">we </w:t>
      </w:r>
      <w:r w:rsidR="0044228C" w:rsidRPr="0044228C">
        <w:rPr>
          <w:rFonts w:asciiTheme="minorHAnsi" w:hAnsiTheme="minorHAnsi" w:cstheme="minorHAnsi"/>
          <w:color w:val="000000"/>
          <w:sz w:val="22"/>
          <w:szCs w:val="22"/>
        </w:rPr>
        <w:t xml:space="preserve">ran into a challenge. We observed that order was disturbed and produced the following result: </w:t>
      </w:r>
    </w:p>
    <w:p w14:paraId="4507BB90" w14:textId="77777777" w:rsidR="0044228C" w:rsidRDefault="0044228C" w:rsidP="0044228C">
      <w:pPr>
        <w:pStyle w:val="NormalWeb"/>
        <w:spacing w:before="0" w:beforeAutospacing="0" w:after="0" w:afterAutospacing="0"/>
        <w:textAlignment w:val="baseline"/>
        <w:rPr>
          <w:rFonts w:ascii="Arial" w:hAnsi="Arial" w:cs="Arial"/>
          <w:color w:val="000000"/>
          <w:sz w:val="22"/>
          <w:szCs w:val="22"/>
        </w:rPr>
      </w:pPr>
    </w:p>
    <w:p w14:paraId="73D0ADC3" w14:textId="63FF0E8D" w:rsidR="0044228C" w:rsidRDefault="0044228C" w:rsidP="0044228C">
      <w:pPr>
        <w:pStyle w:val="NormalWeb"/>
        <w:spacing w:before="0" w:beforeAutospacing="0" w:after="0" w:afterAutospacing="0"/>
        <w:jc w:val="center"/>
        <w:textAlignment w:val="baseline"/>
        <w:rPr>
          <w:rFonts w:ascii="Arial" w:hAnsi="Arial" w:cs="Arial"/>
          <w:color w:val="000000"/>
          <w:sz w:val="22"/>
          <w:szCs w:val="22"/>
        </w:rPr>
      </w:pPr>
      <w:r>
        <w:rPr>
          <w:rFonts w:ascii="Arial" w:hAnsi="Arial" w:cs="Arial"/>
          <w:noProof/>
          <w:color w:val="000000"/>
          <w:sz w:val="22"/>
          <w:szCs w:val="22"/>
        </w:rPr>
        <w:drawing>
          <wp:inline distT="0" distB="0" distL="0" distR="0" wp14:anchorId="0510E292" wp14:editId="14C3D198">
            <wp:extent cx="4867275" cy="2200275"/>
            <wp:effectExtent l="0" t="0" r="9525" b="9525"/>
            <wp:docPr id="4" name="Picture 4" descr="https://lh5.googleusercontent.com/E1Y1jdwweFgpoDWSKB7w-LQdxZM7aKotV_Z2sACH2QZaDvPu8Arw6-86dnFz8gSiI7YZlvhiu6EIMcMV5hAq9DA04n0E7LSN_l8kKKJpPobVRsbII7Q5QsRCcAmjwYliFIIlHav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5.googleusercontent.com/E1Y1jdwweFgpoDWSKB7w-LQdxZM7aKotV_Z2sACH2QZaDvPu8Arw6-86dnFz8gSiI7YZlvhiu6EIMcMV5hAq9DA04n0E7LSN_l8kKKJpPobVRsbII7Q5QsRCcAmjwYliFIIlHavq"/>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867275" cy="2200275"/>
                    </a:xfrm>
                    <a:prstGeom prst="rect">
                      <a:avLst/>
                    </a:prstGeom>
                    <a:noFill/>
                    <a:ln>
                      <a:noFill/>
                    </a:ln>
                  </pic:spPr>
                </pic:pic>
              </a:graphicData>
            </a:graphic>
          </wp:inline>
        </w:drawing>
      </w:r>
    </w:p>
    <w:p w14:paraId="21BDB6E2" w14:textId="5C58DB71" w:rsidR="00732323" w:rsidRDefault="00732323" w:rsidP="00732323">
      <w:pPr>
        <w:pStyle w:val="NormalWeb"/>
        <w:spacing w:before="0" w:beforeAutospacing="0" w:after="0" w:afterAutospacing="0"/>
        <w:textAlignment w:val="baseline"/>
        <w:rPr>
          <w:rFonts w:ascii="Arial" w:hAnsi="Arial" w:cs="Arial"/>
          <w:color w:val="000000"/>
          <w:sz w:val="22"/>
          <w:szCs w:val="22"/>
        </w:rPr>
      </w:pPr>
    </w:p>
    <w:p w14:paraId="57E76048" w14:textId="57772611" w:rsidR="00844CAD" w:rsidRPr="00844CAD" w:rsidRDefault="00844CAD" w:rsidP="00732323">
      <w:pPr>
        <w:pStyle w:val="NormalWeb"/>
        <w:spacing w:before="0" w:beforeAutospacing="0" w:after="0" w:afterAutospacing="0"/>
        <w:textAlignment w:val="baseline"/>
        <w:rPr>
          <w:rFonts w:asciiTheme="minorHAnsi" w:hAnsiTheme="minorHAnsi" w:cstheme="minorHAnsi"/>
          <w:color w:val="000000"/>
          <w:sz w:val="16"/>
          <w:szCs w:val="16"/>
        </w:rPr>
      </w:pPr>
      <w:r w:rsidRPr="00844CAD">
        <w:rPr>
          <w:rFonts w:asciiTheme="minorHAnsi" w:hAnsiTheme="minorHAnsi" w:cstheme="minorHAnsi"/>
          <w:b/>
          <w:color w:val="000000"/>
          <w:sz w:val="16"/>
          <w:szCs w:val="16"/>
        </w:rPr>
        <w:t>Exhibit #2:</w:t>
      </w:r>
      <w:r w:rsidRPr="00844CAD">
        <w:rPr>
          <w:rFonts w:asciiTheme="minorHAnsi" w:hAnsiTheme="minorHAnsi" w:cstheme="minorHAnsi"/>
          <w:color w:val="000000"/>
          <w:sz w:val="16"/>
          <w:szCs w:val="16"/>
        </w:rPr>
        <w:t xml:space="preserve"> World Heat Map with Associated Happiness Scores </w:t>
      </w:r>
    </w:p>
    <w:p w14:paraId="520D0477" w14:textId="77777777" w:rsidR="00844CAD" w:rsidRDefault="00844CAD" w:rsidP="00F94810">
      <w:pPr>
        <w:pStyle w:val="NormalWeb"/>
        <w:spacing w:before="0" w:beforeAutospacing="0" w:after="0" w:afterAutospacing="0"/>
        <w:textAlignment w:val="baseline"/>
        <w:rPr>
          <w:rFonts w:ascii="Arial" w:hAnsi="Arial" w:cs="Arial"/>
          <w:color w:val="000000"/>
          <w:sz w:val="22"/>
          <w:szCs w:val="22"/>
        </w:rPr>
      </w:pPr>
    </w:p>
    <w:p w14:paraId="4F40E39B" w14:textId="5AC85260" w:rsidR="0044228C" w:rsidRDefault="0044228C" w:rsidP="00F94810">
      <w:pPr>
        <w:pStyle w:val="NormalWeb"/>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To solve this</w:t>
      </w:r>
      <w:r w:rsidR="00732323">
        <w:rPr>
          <w:rFonts w:ascii="Arial" w:hAnsi="Arial" w:cs="Arial"/>
          <w:color w:val="000000"/>
          <w:sz w:val="22"/>
          <w:szCs w:val="22"/>
        </w:rPr>
        <w:t>,</w:t>
      </w:r>
      <w:r>
        <w:rPr>
          <w:rFonts w:ascii="Arial" w:hAnsi="Arial" w:cs="Arial"/>
          <w:color w:val="000000"/>
          <w:sz w:val="22"/>
          <w:szCs w:val="22"/>
        </w:rPr>
        <w:t xml:space="preserve"> we arranged the order of the countries after grouping the countries</w:t>
      </w:r>
      <w:r w:rsidR="00F94810">
        <w:rPr>
          <w:rFonts w:ascii="Arial" w:hAnsi="Arial" w:cs="Arial"/>
          <w:color w:val="000000"/>
          <w:sz w:val="22"/>
          <w:szCs w:val="22"/>
        </w:rPr>
        <w:t xml:space="preserve">. </w:t>
      </w:r>
      <w:r>
        <w:rPr>
          <w:rFonts w:ascii="Arial" w:hAnsi="Arial" w:cs="Arial"/>
          <w:color w:val="000000"/>
          <w:sz w:val="22"/>
          <w:szCs w:val="22"/>
        </w:rPr>
        <w:t xml:space="preserve">To </w:t>
      </w:r>
      <w:r w:rsidR="00F94810">
        <w:rPr>
          <w:rFonts w:ascii="Arial" w:hAnsi="Arial" w:cs="Arial"/>
          <w:color w:val="000000"/>
          <w:sz w:val="22"/>
          <w:szCs w:val="22"/>
        </w:rPr>
        <w:t xml:space="preserve">display </w:t>
      </w:r>
      <w:r>
        <w:rPr>
          <w:rFonts w:ascii="Arial" w:hAnsi="Arial" w:cs="Arial"/>
          <w:color w:val="000000"/>
          <w:sz w:val="22"/>
          <w:szCs w:val="22"/>
        </w:rPr>
        <w:t xml:space="preserve">the above </w:t>
      </w:r>
      <w:proofErr w:type="gramStart"/>
      <w:r>
        <w:rPr>
          <w:rFonts w:ascii="Arial" w:hAnsi="Arial" w:cs="Arial"/>
          <w:color w:val="000000"/>
          <w:sz w:val="22"/>
          <w:szCs w:val="22"/>
        </w:rPr>
        <w:t>graph</w:t>
      </w:r>
      <w:proofErr w:type="gramEnd"/>
      <w:r>
        <w:rPr>
          <w:rFonts w:ascii="Arial" w:hAnsi="Arial" w:cs="Arial"/>
          <w:color w:val="000000"/>
          <w:sz w:val="22"/>
          <w:szCs w:val="22"/>
        </w:rPr>
        <w:t xml:space="preserve"> we then used ggplot and Geom_polygon</w:t>
      </w:r>
      <w:r w:rsidR="00F94810">
        <w:rPr>
          <w:rFonts w:ascii="Arial" w:hAnsi="Arial" w:cs="Arial"/>
          <w:color w:val="000000"/>
          <w:sz w:val="22"/>
          <w:szCs w:val="22"/>
        </w:rPr>
        <w:t xml:space="preserve">. </w:t>
      </w:r>
    </w:p>
    <w:p w14:paraId="5C771DEC" w14:textId="60C3CE5C" w:rsidR="00F94810" w:rsidRDefault="00F94810" w:rsidP="00F94810">
      <w:pPr>
        <w:pStyle w:val="NormalWeb"/>
        <w:spacing w:before="0" w:beforeAutospacing="0" w:after="0" w:afterAutospacing="0"/>
        <w:textAlignment w:val="baseline"/>
        <w:rPr>
          <w:rFonts w:ascii="Arial" w:hAnsi="Arial" w:cs="Arial"/>
          <w:color w:val="000000"/>
          <w:sz w:val="22"/>
          <w:szCs w:val="22"/>
        </w:rPr>
      </w:pPr>
    </w:p>
    <w:p w14:paraId="7C3C009C" w14:textId="77777777" w:rsidR="00BD7EB4" w:rsidRDefault="00F94810" w:rsidP="00F94810">
      <w:pPr>
        <w:pStyle w:val="NormalWeb"/>
        <w:spacing w:before="0" w:beforeAutospacing="0" w:after="0" w:afterAutospacing="0"/>
        <w:textAlignment w:val="baseline"/>
        <w:rPr>
          <w:ins w:id="49" w:author="Dipankar Purohit" w:date="2018-05-08T16:50:00Z"/>
          <w:noProof/>
        </w:rPr>
      </w:pPr>
      <w:del w:id="50" w:author="Dipankar Purohit" w:date="2018-05-08T16:50:00Z">
        <w:r w:rsidDel="00BD7EB4">
          <w:rPr>
            <w:rFonts w:ascii="Arial" w:hAnsi="Arial" w:cs="Arial"/>
            <w:noProof/>
            <w:color w:val="000000"/>
            <w:sz w:val="22"/>
            <w:szCs w:val="22"/>
          </w:rPr>
          <w:drawing>
            <wp:inline distT="0" distB="0" distL="0" distR="0" wp14:anchorId="12C30675" wp14:editId="4497FFE1">
              <wp:extent cx="6443980" cy="979111"/>
              <wp:effectExtent l="0" t="0" r="0" b="0"/>
              <wp:docPr id="6" name="Picture 6" descr="https://lh3.googleusercontent.com/7IwVX5M6uX0LCtnw0D0C5j-oyr6KtnIJUSeCzkeWCAPflfoB-0ZgWoya3TPJNt001mEtAM9qwrg_Jx471Ih9QSCuNzC38CPGzj3hVWbkDLN5JtT2PUFu6ZVwPFOm1afWlPyLNu9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3.googleusercontent.com/7IwVX5M6uX0LCtnw0D0C5j-oyr6KtnIJUSeCzkeWCAPflfoB-0ZgWoya3TPJNt001mEtAM9qwrg_Jx471Ih9QSCuNzC38CPGzj3hVWbkDLN5JtT2PUFu6ZVwPFOm1afWlPyLNu9o"/>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3037" t="27514" r="53412" b="46992"/>
                      <a:stretch/>
                    </pic:blipFill>
                    <pic:spPr bwMode="auto">
                      <a:xfrm>
                        <a:off x="0" y="0"/>
                        <a:ext cx="6497117" cy="987185"/>
                      </a:xfrm>
                      <a:prstGeom prst="rect">
                        <a:avLst/>
                      </a:prstGeom>
                      <a:noFill/>
                      <a:ln>
                        <a:noFill/>
                      </a:ln>
                      <a:extLst>
                        <a:ext uri="{53640926-AAD7-44D8-BBD7-CCE9431645EC}">
                          <a14:shadowObscured xmlns:a14="http://schemas.microsoft.com/office/drawing/2010/main"/>
                        </a:ext>
                      </a:extLst>
                    </pic:spPr>
                  </pic:pic>
                </a:graphicData>
              </a:graphic>
            </wp:inline>
          </w:drawing>
        </w:r>
      </w:del>
    </w:p>
    <w:p w14:paraId="52D08147" w14:textId="6FB1349B" w:rsidR="00F94810" w:rsidRDefault="00BD7EB4" w:rsidP="00F94810">
      <w:pPr>
        <w:pStyle w:val="NormalWeb"/>
        <w:spacing w:before="0" w:beforeAutospacing="0" w:after="0" w:afterAutospacing="0"/>
        <w:textAlignment w:val="baseline"/>
        <w:rPr>
          <w:rFonts w:ascii="Arial" w:hAnsi="Arial" w:cs="Arial"/>
          <w:color w:val="000000"/>
          <w:sz w:val="22"/>
          <w:szCs w:val="22"/>
        </w:rPr>
      </w:pPr>
      <w:ins w:id="51" w:author="Dipankar Purohit" w:date="2018-05-08T16:50:00Z">
        <w:r>
          <w:rPr>
            <w:noProof/>
          </w:rPr>
          <w:lastRenderedPageBreak/>
          <w:drawing>
            <wp:inline distT="0" distB="0" distL="0" distR="0" wp14:anchorId="5272A125" wp14:editId="4A66354B">
              <wp:extent cx="6126480" cy="1899370"/>
              <wp:effectExtent l="0" t="0" r="7620" b="5715"/>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4680" t="21424" r="46730" b="51795"/>
                      <a:stretch/>
                    </pic:blipFill>
                    <pic:spPr bwMode="auto">
                      <a:xfrm>
                        <a:off x="0" y="0"/>
                        <a:ext cx="6143366" cy="1904605"/>
                      </a:xfrm>
                      <a:prstGeom prst="rect">
                        <a:avLst/>
                      </a:prstGeom>
                      <a:ln>
                        <a:noFill/>
                      </a:ln>
                      <a:extLst>
                        <a:ext uri="{53640926-AAD7-44D8-BBD7-CCE9431645EC}">
                          <a14:shadowObscured xmlns:a14="http://schemas.microsoft.com/office/drawing/2010/main"/>
                        </a:ext>
                      </a:extLst>
                    </pic:spPr>
                  </pic:pic>
                </a:graphicData>
              </a:graphic>
            </wp:inline>
          </w:drawing>
        </w:r>
      </w:ins>
    </w:p>
    <w:p w14:paraId="2CF16648" w14:textId="44ECB030" w:rsidR="00991058" w:rsidRPr="00991058" w:rsidRDefault="00991058" w:rsidP="00991058">
      <w:pPr>
        <w:pStyle w:val="NormalWeb"/>
        <w:spacing w:before="0" w:beforeAutospacing="0" w:after="0" w:afterAutospacing="0"/>
        <w:textAlignment w:val="baseline"/>
        <w:rPr>
          <w:rFonts w:asciiTheme="minorHAnsi" w:hAnsiTheme="minorHAnsi" w:cstheme="minorHAnsi"/>
          <w:color w:val="000000"/>
          <w:sz w:val="16"/>
          <w:szCs w:val="16"/>
        </w:rPr>
      </w:pPr>
      <w:r w:rsidRPr="00991058">
        <w:rPr>
          <w:rFonts w:asciiTheme="minorHAnsi" w:hAnsiTheme="minorHAnsi" w:cstheme="minorHAnsi"/>
          <w:b/>
          <w:sz w:val="16"/>
          <w:szCs w:val="16"/>
        </w:rPr>
        <w:t>Exhibit #3</w:t>
      </w:r>
      <w:r w:rsidRPr="00991058">
        <w:rPr>
          <w:rFonts w:asciiTheme="minorHAnsi" w:hAnsiTheme="minorHAnsi" w:cstheme="minorHAnsi"/>
          <w:sz w:val="16"/>
          <w:szCs w:val="16"/>
        </w:rPr>
        <w:t xml:space="preserve">: </w:t>
      </w:r>
      <w:r w:rsidRPr="00991058">
        <w:rPr>
          <w:rFonts w:asciiTheme="minorHAnsi" w:hAnsiTheme="minorHAnsi" w:cstheme="minorHAnsi"/>
          <w:color w:val="000000"/>
          <w:sz w:val="16"/>
          <w:szCs w:val="16"/>
        </w:rPr>
        <w:t>World Heat Map with Associated Happiness Scores (corrected)</w:t>
      </w:r>
    </w:p>
    <w:p w14:paraId="3BC10F77" w14:textId="77777777" w:rsidR="00991058" w:rsidRDefault="00991058" w:rsidP="00245358">
      <w:pPr>
        <w:pStyle w:val="NormalWeb"/>
        <w:spacing w:before="0" w:beforeAutospacing="0" w:after="0" w:afterAutospacing="0"/>
        <w:rPr>
          <w:rFonts w:asciiTheme="minorHAnsi" w:hAnsiTheme="minorHAnsi" w:cstheme="minorHAnsi"/>
          <w:sz w:val="22"/>
          <w:szCs w:val="22"/>
        </w:rPr>
      </w:pPr>
    </w:p>
    <w:p w14:paraId="2EF20255" w14:textId="255B5463" w:rsidR="00245358" w:rsidRPr="00245358" w:rsidRDefault="000A5946" w:rsidP="00245358">
      <w:pPr>
        <w:pStyle w:val="NormalWeb"/>
        <w:spacing w:before="0" w:beforeAutospacing="0" w:after="0" w:afterAutospacing="0"/>
        <w:rPr>
          <w:rFonts w:asciiTheme="minorHAnsi" w:hAnsiTheme="minorHAnsi" w:cstheme="minorHAnsi"/>
          <w:sz w:val="22"/>
          <w:szCs w:val="22"/>
        </w:rPr>
      </w:pPr>
      <w:r w:rsidRPr="00245358">
        <w:rPr>
          <w:rFonts w:asciiTheme="minorHAnsi" w:hAnsiTheme="minorHAnsi" w:cstheme="minorHAnsi"/>
          <w:sz w:val="22"/>
          <w:szCs w:val="22"/>
        </w:rPr>
        <w:t xml:space="preserve">The next functions we aimed to implement in our dashboard were the </w:t>
      </w:r>
      <w:r w:rsidR="002A56AD">
        <w:rPr>
          <w:rFonts w:asciiTheme="minorHAnsi" w:hAnsiTheme="minorHAnsi" w:cstheme="minorHAnsi"/>
          <w:sz w:val="22"/>
          <w:szCs w:val="22"/>
        </w:rPr>
        <w:t>c</w:t>
      </w:r>
      <w:r w:rsidRPr="00245358">
        <w:rPr>
          <w:rFonts w:asciiTheme="minorHAnsi" w:hAnsiTheme="minorHAnsi" w:cstheme="minorHAnsi"/>
          <w:sz w:val="22"/>
          <w:szCs w:val="22"/>
        </w:rPr>
        <w:t xml:space="preserve">ountry specific leaflet, as well as an attribute influence analysis based on region. </w:t>
      </w:r>
      <w:r w:rsidR="00245358" w:rsidRPr="00245358">
        <w:rPr>
          <w:rFonts w:asciiTheme="minorHAnsi" w:hAnsiTheme="minorHAnsi" w:cstheme="minorHAnsi"/>
          <w:color w:val="000000"/>
          <w:sz w:val="22"/>
          <w:szCs w:val="22"/>
        </w:rPr>
        <w:t>One of the approaches we took to analyze the happiness score was to evaluate the influence of different attributes on the happiness rank for every region across the 3 years.</w:t>
      </w:r>
    </w:p>
    <w:p w14:paraId="15503F90" w14:textId="77777777" w:rsidR="00245358" w:rsidRPr="00245358" w:rsidRDefault="00245358" w:rsidP="00245358">
      <w:pPr>
        <w:spacing w:after="0" w:line="240" w:lineRule="auto"/>
        <w:rPr>
          <w:rFonts w:eastAsia="Times New Roman" w:cstheme="minorHAnsi"/>
        </w:rPr>
      </w:pPr>
    </w:p>
    <w:p w14:paraId="42A33222" w14:textId="3D82E27F" w:rsidR="00245358" w:rsidRPr="00245358" w:rsidRDefault="00245358" w:rsidP="00245358">
      <w:pPr>
        <w:spacing w:after="0" w:line="240" w:lineRule="auto"/>
        <w:rPr>
          <w:rFonts w:eastAsia="Times New Roman" w:cstheme="minorHAnsi"/>
        </w:rPr>
      </w:pPr>
      <w:r w:rsidRPr="00245358">
        <w:rPr>
          <w:rFonts w:eastAsia="Times New Roman" w:cstheme="minorHAnsi"/>
          <w:color w:val="000000"/>
          <w:shd w:val="clear" w:color="auto" w:fill="FFFFFF"/>
        </w:rPr>
        <w:t xml:space="preserve">The attribute columns estimate the extent to which each of six factors – </w:t>
      </w:r>
      <w:r w:rsidR="002A56AD">
        <w:rPr>
          <w:rFonts w:eastAsia="Times New Roman" w:cstheme="minorHAnsi"/>
          <w:color w:val="000000"/>
          <w:shd w:val="clear" w:color="auto" w:fill="FFFFFF"/>
        </w:rPr>
        <w:t>e</w:t>
      </w:r>
      <w:r w:rsidRPr="00245358">
        <w:rPr>
          <w:rFonts w:eastAsia="Times New Roman" w:cstheme="minorHAnsi"/>
          <w:color w:val="000000"/>
          <w:shd w:val="clear" w:color="auto" w:fill="FFFFFF"/>
        </w:rPr>
        <w:t xml:space="preserve">conomic/GDP per capita, life expectancy, freedom, absence of Government corruption, generosity and Family – contribute to making life evaluations higher </w:t>
      </w:r>
      <w:r w:rsidR="002A56AD">
        <w:rPr>
          <w:rFonts w:eastAsia="Times New Roman" w:cstheme="minorHAnsi"/>
          <w:color w:val="000000"/>
          <w:shd w:val="clear" w:color="auto" w:fill="FFFFFF"/>
        </w:rPr>
        <w:t xml:space="preserve">and </w:t>
      </w:r>
      <w:r w:rsidRPr="00245358">
        <w:rPr>
          <w:rFonts w:eastAsia="Times New Roman" w:cstheme="minorHAnsi"/>
          <w:color w:val="000000"/>
          <w:shd w:val="clear" w:color="auto" w:fill="FFFFFF"/>
        </w:rPr>
        <w:t>that could potentially translate to a higher happiness score. This would enable us to track any changes in the people’s perception towards what drives the</w:t>
      </w:r>
      <w:r w:rsidR="002A56AD">
        <w:rPr>
          <w:rFonts w:eastAsia="Times New Roman" w:cstheme="minorHAnsi"/>
          <w:color w:val="000000"/>
          <w:shd w:val="clear" w:color="auto" w:fill="FFFFFF"/>
        </w:rPr>
        <w:t>ir</w:t>
      </w:r>
      <w:r w:rsidRPr="00245358">
        <w:rPr>
          <w:rFonts w:eastAsia="Times New Roman" w:cstheme="minorHAnsi"/>
          <w:color w:val="000000"/>
          <w:shd w:val="clear" w:color="auto" w:fill="FFFFFF"/>
        </w:rPr>
        <w:t xml:space="preserve"> overall happiness.</w:t>
      </w:r>
    </w:p>
    <w:p w14:paraId="09C70C62" w14:textId="77777777" w:rsidR="00245358" w:rsidRPr="00245358" w:rsidRDefault="00245358" w:rsidP="00245358">
      <w:pPr>
        <w:spacing w:after="0" w:line="240" w:lineRule="auto"/>
        <w:rPr>
          <w:rFonts w:eastAsia="Times New Roman" w:cstheme="minorHAnsi"/>
        </w:rPr>
      </w:pPr>
    </w:p>
    <w:p w14:paraId="3432D0C3" w14:textId="040AD37B" w:rsidR="00245358" w:rsidRDefault="00245358" w:rsidP="00245358">
      <w:pPr>
        <w:spacing w:after="0" w:line="240" w:lineRule="auto"/>
        <w:rPr>
          <w:rFonts w:eastAsia="Times New Roman" w:cstheme="minorHAnsi"/>
          <w:color w:val="000000"/>
          <w:shd w:val="clear" w:color="auto" w:fill="FFFFFF"/>
        </w:rPr>
      </w:pPr>
      <w:r w:rsidRPr="00245358">
        <w:rPr>
          <w:rFonts w:eastAsia="Times New Roman" w:cstheme="minorHAnsi"/>
          <w:color w:val="000000"/>
          <w:shd w:val="clear" w:color="auto" w:fill="FFFFFF"/>
        </w:rPr>
        <w:t>Leaflet library was employed to plot the world map and superimpose different layers showing patterns of influence levels of the six different attributes. User is given the below options via drop down menu</w:t>
      </w:r>
    </w:p>
    <w:p w14:paraId="2E5FCC75" w14:textId="77777777" w:rsidR="00245358" w:rsidRPr="00245358" w:rsidRDefault="00245358" w:rsidP="00245358">
      <w:pPr>
        <w:spacing w:after="0" w:line="240" w:lineRule="auto"/>
        <w:rPr>
          <w:rFonts w:eastAsia="Times New Roman" w:cstheme="minorHAnsi"/>
        </w:rPr>
      </w:pPr>
    </w:p>
    <w:p w14:paraId="1C7F956B" w14:textId="77777777" w:rsidR="00245358" w:rsidRPr="00245358" w:rsidRDefault="00245358" w:rsidP="00245358">
      <w:pPr>
        <w:numPr>
          <w:ilvl w:val="2"/>
          <w:numId w:val="4"/>
        </w:numPr>
        <w:spacing w:after="0" w:line="240" w:lineRule="auto"/>
        <w:textAlignment w:val="baseline"/>
        <w:rPr>
          <w:rFonts w:ascii="Arial" w:eastAsia="Times New Roman" w:hAnsi="Arial" w:cs="Arial"/>
          <w:color w:val="000000"/>
        </w:rPr>
      </w:pPr>
      <w:r w:rsidRPr="00245358">
        <w:rPr>
          <w:rFonts w:ascii="Arial" w:eastAsia="Times New Roman" w:hAnsi="Arial" w:cs="Arial"/>
          <w:color w:val="000000"/>
        </w:rPr>
        <w:t>Select Region</w:t>
      </w:r>
    </w:p>
    <w:p w14:paraId="6593F5C6" w14:textId="77777777" w:rsidR="00245358" w:rsidRPr="00245358" w:rsidRDefault="00245358" w:rsidP="00245358">
      <w:pPr>
        <w:numPr>
          <w:ilvl w:val="2"/>
          <w:numId w:val="4"/>
        </w:numPr>
        <w:spacing w:after="0" w:line="240" w:lineRule="auto"/>
        <w:textAlignment w:val="baseline"/>
        <w:rPr>
          <w:rFonts w:ascii="Arial" w:eastAsia="Times New Roman" w:hAnsi="Arial" w:cs="Arial"/>
          <w:color w:val="000000"/>
        </w:rPr>
      </w:pPr>
      <w:r w:rsidRPr="00245358">
        <w:rPr>
          <w:rFonts w:ascii="Arial" w:eastAsia="Times New Roman" w:hAnsi="Arial" w:cs="Arial"/>
          <w:color w:val="000000"/>
        </w:rPr>
        <w:t>Select Year</w:t>
      </w:r>
    </w:p>
    <w:p w14:paraId="784886D7" w14:textId="77777777" w:rsidR="00245358" w:rsidRPr="00245358" w:rsidRDefault="00245358" w:rsidP="00245358">
      <w:pPr>
        <w:spacing w:after="0" w:line="240" w:lineRule="auto"/>
        <w:rPr>
          <w:rFonts w:ascii="Times New Roman" w:eastAsia="Times New Roman" w:hAnsi="Times New Roman" w:cs="Times New Roman"/>
          <w:sz w:val="24"/>
          <w:szCs w:val="24"/>
        </w:rPr>
      </w:pPr>
    </w:p>
    <w:p w14:paraId="1169E51D" w14:textId="77777777" w:rsidR="00245358" w:rsidRPr="00245358" w:rsidRDefault="00245358" w:rsidP="00245358">
      <w:pPr>
        <w:spacing w:after="0" w:line="240" w:lineRule="auto"/>
        <w:jc w:val="both"/>
        <w:rPr>
          <w:rFonts w:eastAsia="Times New Roman" w:cstheme="minorHAnsi"/>
        </w:rPr>
      </w:pPr>
      <w:r w:rsidRPr="00245358">
        <w:rPr>
          <w:rFonts w:eastAsia="Times New Roman" w:cstheme="minorHAnsi"/>
          <w:color w:val="000000"/>
          <w:shd w:val="clear" w:color="auto" w:fill="FFFFFF"/>
        </w:rPr>
        <w:t xml:space="preserve">This will allow the user to dynamically choose the attributes and the respective year to visualize the changes in importance of attributes </w:t>
      </w:r>
    </w:p>
    <w:p w14:paraId="049807BA" w14:textId="613806D7" w:rsidR="002A7A49" w:rsidRDefault="002A7A49" w:rsidP="00B2157E"/>
    <w:p w14:paraId="3D6B44BE" w14:textId="6250FD48" w:rsidR="002A56AD" w:rsidRDefault="002A56AD" w:rsidP="002A56AD">
      <w:pPr>
        <w:jc w:val="center"/>
      </w:pPr>
      <w:r>
        <w:rPr>
          <w:rFonts w:ascii="Arial" w:hAnsi="Arial" w:cs="Arial"/>
          <w:noProof/>
          <w:color w:val="000000"/>
          <w:sz w:val="21"/>
          <w:szCs w:val="21"/>
          <w:shd w:val="clear" w:color="auto" w:fill="FFFFFF"/>
        </w:rPr>
        <w:drawing>
          <wp:inline distT="0" distB="0" distL="0" distR="0" wp14:anchorId="7B635568" wp14:editId="6C013DF0">
            <wp:extent cx="5253038" cy="2062491"/>
            <wp:effectExtent l="0" t="0" r="5080" b="0"/>
            <wp:docPr id="7" name="Picture 7" descr="https://lh4.googleusercontent.com/iScd8HaH90wL_FMT4ibzYewp8AnrJKicNVijfHzH2d21My7jplUim8wYoo0KaTuOHuLRhbPFl1dYIeQTCYZCatDT1sugTUyIlFbQT-4wbyqTjZWQiEffB9zDEa2dGPE3yeTsttZ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4.googleusercontent.com/iScd8HaH90wL_FMT4ibzYewp8AnrJKicNVijfHzH2d21My7jplUim8wYoo0KaTuOHuLRhbPFl1dYIeQTCYZCatDT1sugTUyIlFbQT-4wbyqTjZWQiEffB9zDEa2dGPE3yeTsttZ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67402" cy="2068131"/>
                    </a:xfrm>
                    <a:prstGeom prst="rect">
                      <a:avLst/>
                    </a:prstGeom>
                    <a:noFill/>
                    <a:ln>
                      <a:noFill/>
                    </a:ln>
                  </pic:spPr>
                </pic:pic>
              </a:graphicData>
            </a:graphic>
          </wp:inline>
        </w:drawing>
      </w:r>
    </w:p>
    <w:p w14:paraId="581196BC" w14:textId="4432AC77" w:rsidR="008502D5" w:rsidRPr="008502D5" w:rsidRDefault="008502D5" w:rsidP="008502D5">
      <w:pPr>
        <w:rPr>
          <w:sz w:val="16"/>
          <w:szCs w:val="16"/>
        </w:rPr>
      </w:pPr>
      <w:r w:rsidRPr="008502D5">
        <w:rPr>
          <w:b/>
          <w:sz w:val="16"/>
          <w:szCs w:val="16"/>
        </w:rPr>
        <w:t>Exhibit #4:</w:t>
      </w:r>
      <w:r w:rsidRPr="008502D5">
        <w:rPr>
          <w:sz w:val="16"/>
          <w:szCs w:val="16"/>
        </w:rPr>
        <w:t xml:space="preserve"> Country Specific Leaflet: Selecting Region and Year </w:t>
      </w:r>
    </w:p>
    <w:p w14:paraId="59FF6203" w14:textId="175C27AE" w:rsidR="00AC0A7E" w:rsidRDefault="00AC0A7E" w:rsidP="00B2157E">
      <w:pPr>
        <w:rPr>
          <w:rFonts w:ascii="Arial" w:hAnsi="Arial" w:cs="Arial"/>
          <w:color w:val="000000"/>
        </w:rPr>
      </w:pPr>
      <w:r>
        <w:rPr>
          <w:rFonts w:ascii="Arial" w:hAnsi="Arial" w:cs="Arial"/>
          <w:color w:val="000000"/>
        </w:rPr>
        <w:lastRenderedPageBreak/>
        <w:t xml:space="preserve">When the user clicks into the “Select region” drop down menu, this would show the chosen region on the world map with the attribute influence levels for all countries in that region. </w:t>
      </w:r>
      <w:del w:id="52" w:author="Dipankar Purohit" w:date="2018-05-08T16:51:00Z">
        <w:r w:rsidDel="00BD7EB4">
          <w:rPr>
            <w:rFonts w:ascii="Arial" w:hAnsi="Arial" w:cs="Arial"/>
            <w:color w:val="000000"/>
          </w:rPr>
          <w:delText>The  map</w:delText>
        </w:r>
      </w:del>
      <w:ins w:id="53" w:author="Dipankar Purohit" w:date="2018-05-08T16:51:00Z">
        <w:r w:rsidR="00BD7EB4">
          <w:rPr>
            <w:rFonts w:ascii="Arial" w:hAnsi="Arial" w:cs="Arial"/>
            <w:color w:val="000000"/>
          </w:rPr>
          <w:t>The map</w:t>
        </w:r>
      </w:ins>
      <w:r>
        <w:rPr>
          <w:rFonts w:ascii="Arial" w:hAnsi="Arial" w:cs="Arial"/>
          <w:color w:val="000000"/>
        </w:rPr>
        <w:t xml:space="preserve"> would give a second level of dynamism where user can choose any attribute from the list of six factors for the region and year selected. As is shown below in the bulleted options on the right-hand side of the image.</w:t>
      </w:r>
    </w:p>
    <w:p w14:paraId="36C20EA9" w14:textId="4DB93EBD" w:rsidR="00AC0A7E" w:rsidRDefault="00AC0A7E" w:rsidP="00B2157E">
      <w:pPr>
        <w:rPr>
          <w:rFonts w:ascii="Arial" w:hAnsi="Arial" w:cs="Arial"/>
          <w:color w:val="000000"/>
        </w:rPr>
      </w:pPr>
    </w:p>
    <w:p w14:paraId="56A8AE3A" w14:textId="04C7FC6E" w:rsidR="00AC0A7E" w:rsidRDefault="00AC0A7E" w:rsidP="00B2157E">
      <w:pPr>
        <w:rPr>
          <w:rFonts w:ascii="Arial" w:hAnsi="Arial" w:cs="Arial"/>
          <w:color w:val="000000"/>
        </w:rPr>
      </w:pPr>
      <w:r>
        <w:rPr>
          <w:rFonts w:ascii="Arial" w:hAnsi="Arial" w:cs="Arial"/>
          <w:noProof/>
          <w:color w:val="000000"/>
        </w:rPr>
        <w:drawing>
          <wp:inline distT="0" distB="0" distL="0" distR="0" wp14:anchorId="668FDC72" wp14:editId="5F456009">
            <wp:extent cx="5994564" cy="1800225"/>
            <wp:effectExtent l="0" t="0" r="6350" b="0"/>
            <wp:docPr id="8" name="Picture 8" descr="https://lh5.googleusercontent.com/q7tXs4iJwiJgopnsiY4D0dFyoV0B_PZ0DHcMaoqm57_XA_UbGaG9Bw8Kwrat62doBBKUOszl0XuROQq0GZDWlir8kr0Ro9tj6fMKa1bWL0KCWdF-ytegmcFKn2RWKSzvox8AM0Y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5.googleusercontent.com/q7tXs4iJwiJgopnsiY4D0dFyoV0B_PZ0DHcMaoqm57_XA_UbGaG9Bw8Kwrat62doBBKUOszl0XuROQq0GZDWlir8kr0Ro9tj6fMKa1bWL0KCWdF-ytegmcFKn2RWKSzvox8AM0Y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005337" cy="1803460"/>
                    </a:xfrm>
                    <a:prstGeom prst="rect">
                      <a:avLst/>
                    </a:prstGeom>
                    <a:noFill/>
                    <a:ln>
                      <a:noFill/>
                    </a:ln>
                  </pic:spPr>
                </pic:pic>
              </a:graphicData>
            </a:graphic>
          </wp:inline>
        </w:drawing>
      </w:r>
    </w:p>
    <w:p w14:paraId="6EB1F99A" w14:textId="3907084C" w:rsidR="008502D5" w:rsidRPr="008502D5" w:rsidRDefault="008502D5" w:rsidP="00B2157E">
      <w:pPr>
        <w:rPr>
          <w:sz w:val="16"/>
          <w:szCs w:val="16"/>
        </w:rPr>
      </w:pPr>
      <w:r w:rsidRPr="008502D5">
        <w:rPr>
          <w:b/>
          <w:sz w:val="16"/>
          <w:szCs w:val="16"/>
        </w:rPr>
        <w:t>Exhibit #</w:t>
      </w:r>
      <w:r>
        <w:rPr>
          <w:b/>
          <w:sz w:val="16"/>
          <w:szCs w:val="16"/>
        </w:rPr>
        <w:t>5</w:t>
      </w:r>
      <w:r w:rsidRPr="008502D5">
        <w:rPr>
          <w:b/>
          <w:sz w:val="16"/>
          <w:szCs w:val="16"/>
        </w:rPr>
        <w:t>:</w:t>
      </w:r>
      <w:r w:rsidRPr="008502D5">
        <w:rPr>
          <w:sz w:val="16"/>
          <w:szCs w:val="16"/>
        </w:rPr>
        <w:t xml:space="preserve"> Country Specific Leaflet: Selecting Region</w:t>
      </w:r>
      <w:r>
        <w:rPr>
          <w:sz w:val="16"/>
          <w:szCs w:val="16"/>
        </w:rPr>
        <w:t xml:space="preserve">, </w:t>
      </w:r>
      <w:r w:rsidRPr="008502D5">
        <w:rPr>
          <w:sz w:val="16"/>
          <w:szCs w:val="16"/>
        </w:rPr>
        <w:t>Year</w:t>
      </w:r>
      <w:r>
        <w:rPr>
          <w:sz w:val="16"/>
          <w:szCs w:val="16"/>
        </w:rPr>
        <w:t xml:space="preserve"> &amp; Attribute </w:t>
      </w:r>
      <w:r w:rsidRPr="008502D5">
        <w:rPr>
          <w:sz w:val="16"/>
          <w:szCs w:val="16"/>
        </w:rPr>
        <w:t xml:space="preserve"> </w:t>
      </w:r>
    </w:p>
    <w:p w14:paraId="37B0B0F8" w14:textId="223F1A6B" w:rsidR="002A7A49" w:rsidRPr="00033960" w:rsidRDefault="00033960" w:rsidP="00B2157E">
      <w:pPr>
        <w:rPr>
          <w:rFonts w:cstheme="minorHAnsi"/>
          <w:color w:val="000000"/>
        </w:rPr>
      </w:pPr>
      <w:r w:rsidRPr="00033960">
        <w:rPr>
          <w:rFonts w:cstheme="minorHAnsi"/>
          <w:color w:val="000000"/>
        </w:rPr>
        <w:t>To</w:t>
      </w:r>
      <w:r w:rsidR="002E445A" w:rsidRPr="00033960">
        <w:rPr>
          <w:rFonts w:cstheme="minorHAnsi"/>
          <w:color w:val="000000"/>
        </w:rPr>
        <w:t xml:space="preserve"> dive into the second level of dynamism, understanding the level of impact a given attribute has on overall happiness, countries are marked with the colored circles. This marker mapping to the attribute and its level of influence is seen in legend below. For each individual attribute chosen, the map will dynamically change to reflect the color marker for the given level of influence of that </w:t>
      </w:r>
      <w:r w:rsidRPr="00033960">
        <w:rPr>
          <w:rFonts w:cstheme="minorHAnsi"/>
          <w:color w:val="000000"/>
        </w:rPr>
        <w:t xml:space="preserve">attribute. </w:t>
      </w:r>
    </w:p>
    <w:p w14:paraId="70DDE034" w14:textId="0AEF1CDC" w:rsidR="002E445A" w:rsidRDefault="002E445A" w:rsidP="00B2157E">
      <w:pPr>
        <w:rPr>
          <w:rFonts w:cstheme="minorHAnsi"/>
          <w:color w:val="000000"/>
        </w:rPr>
      </w:pPr>
    </w:p>
    <w:p w14:paraId="5C6740B3" w14:textId="6B262A50" w:rsidR="00723399" w:rsidRDefault="006D28BD" w:rsidP="006D28BD">
      <w:pPr>
        <w:jc w:val="center"/>
        <w:rPr>
          <w:rFonts w:cstheme="minorHAnsi"/>
        </w:rPr>
      </w:pPr>
      <w:r>
        <w:rPr>
          <w:rFonts w:ascii="Arial" w:hAnsi="Arial" w:cs="Arial"/>
          <w:b/>
          <w:bCs/>
          <w:noProof/>
          <w:color w:val="000000"/>
        </w:rPr>
        <w:drawing>
          <wp:inline distT="0" distB="0" distL="0" distR="0" wp14:anchorId="37C598FE" wp14:editId="3D1C6157">
            <wp:extent cx="5943600" cy="3015247"/>
            <wp:effectExtent l="0" t="0" r="0" b="0"/>
            <wp:docPr id="12" name="Picture 12" descr="https://lh6.googleusercontent.com/GM8EL8o56wVLXjrYf2f7DWxx8H3A_XfOaoAqKVVWWd8yGkscF9BPPFwR3e41tRBAw3mVzSH30HQhrvstPi_aLjSRA-beWZKV7SsVtVJJyuLSamcM4co6bOTlV6XfFik7PYOh-pd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6.googleusercontent.com/GM8EL8o56wVLXjrYf2f7DWxx8H3A_XfOaoAqKVVWWd8yGkscF9BPPFwR3e41tRBAw3mVzSH30HQhrvstPi_aLjSRA-beWZKV7SsVtVJJyuLSamcM4co6bOTlV6XfFik7PYOh-pdL"/>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3015247"/>
                    </a:xfrm>
                    <a:prstGeom prst="rect">
                      <a:avLst/>
                    </a:prstGeom>
                    <a:noFill/>
                    <a:ln>
                      <a:noFill/>
                    </a:ln>
                  </pic:spPr>
                </pic:pic>
              </a:graphicData>
            </a:graphic>
          </wp:inline>
        </w:drawing>
      </w:r>
    </w:p>
    <w:p w14:paraId="64111AE5" w14:textId="24C9AD35" w:rsidR="00742F6F" w:rsidRPr="00742F6F" w:rsidRDefault="00742F6F" w:rsidP="00B2157E">
      <w:pPr>
        <w:rPr>
          <w:rFonts w:cstheme="minorHAnsi"/>
          <w:color w:val="000000"/>
          <w:sz w:val="16"/>
          <w:szCs w:val="16"/>
        </w:rPr>
      </w:pPr>
      <w:r w:rsidRPr="00742F6F">
        <w:rPr>
          <w:rFonts w:cstheme="minorHAnsi"/>
          <w:b/>
          <w:color w:val="000000"/>
          <w:sz w:val="16"/>
          <w:szCs w:val="16"/>
        </w:rPr>
        <w:t>Exhibit #6:</w:t>
      </w:r>
      <w:r w:rsidRPr="00742F6F">
        <w:rPr>
          <w:rFonts w:cstheme="minorHAnsi"/>
          <w:color w:val="000000"/>
          <w:sz w:val="16"/>
          <w:szCs w:val="16"/>
        </w:rPr>
        <w:t xml:space="preserve"> Western Europe with Attribute Color Markers </w:t>
      </w:r>
    </w:p>
    <w:p w14:paraId="64C6E2EE" w14:textId="7B0AB00F" w:rsidR="00723399" w:rsidRDefault="00EA18EF" w:rsidP="00B2157E">
      <w:pPr>
        <w:rPr>
          <w:rFonts w:cstheme="minorHAnsi"/>
          <w:color w:val="000000"/>
        </w:rPr>
      </w:pPr>
      <w:r w:rsidRPr="00EA18EF">
        <w:rPr>
          <w:rFonts w:cstheme="minorHAnsi"/>
          <w:color w:val="000000"/>
        </w:rPr>
        <w:lastRenderedPageBreak/>
        <w:t>In addition, hovering over the country</w:t>
      </w:r>
      <w:r>
        <w:rPr>
          <w:rFonts w:cstheme="minorHAnsi"/>
          <w:color w:val="000000"/>
        </w:rPr>
        <w:t xml:space="preserve">, </w:t>
      </w:r>
      <w:r w:rsidRPr="00EA18EF">
        <w:rPr>
          <w:rFonts w:cstheme="minorHAnsi"/>
          <w:color w:val="000000"/>
        </w:rPr>
        <w:t>display</w:t>
      </w:r>
      <w:r>
        <w:rPr>
          <w:rFonts w:cstheme="minorHAnsi"/>
          <w:color w:val="000000"/>
        </w:rPr>
        <w:t xml:space="preserve">s </w:t>
      </w:r>
      <w:r w:rsidRPr="00EA18EF">
        <w:rPr>
          <w:rFonts w:cstheme="minorHAnsi"/>
          <w:color w:val="000000"/>
        </w:rPr>
        <w:t xml:space="preserve">further information such as the country name and attribute influence level metric. </w:t>
      </w:r>
      <w:r>
        <w:rPr>
          <w:rFonts w:cstheme="minorHAnsi"/>
          <w:color w:val="000000"/>
        </w:rPr>
        <w:t>For example, the b</w:t>
      </w:r>
      <w:r w:rsidRPr="00EA18EF">
        <w:rPr>
          <w:rFonts w:cstheme="minorHAnsi"/>
          <w:color w:val="000000"/>
        </w:rPr>
        <w:t xml:space="preserve">elow </w:t>
      </w:r>
      <w:r>
        <w:rPr>
          <w:rFonts w:cstheme="minorHAnsi"/>
          <w:color w:val="000000"/>
        </w:rPr>
        <w:t>image displays</w:t>
      </w:r>
      <w:r w:rsidRPr="00EA18EF">
        <w:rPr>
          <w:rFonts w:cstheme="minorHAnsi"/>
          <w:color w:val="000000"/>
        </w:rPr>
        <w:t xml:space="preserve"> the influence of freedom for Germany is quite High. In fact</w:t>
      </w:r>
      <w:r>
        <w:rPr>
          <w:rFonts w:cstheme="minorHAnsi"/>
          <w:color w:val="000000"/>
        </w:rPr>
        <w:t xml:space="preserve">, </w:t>
      </w:r>
      <w:r w:rsidRPr="00EA18EF">
        <w:rPr>
          <w:rFonts w:cstheme="minorHAnsi"/>
          <w:color w:val="000000"/>
        </w:rPr>
        <w:t xml:space="preserve">we can see majority of the Western </w:t>
      </w:r>
      <w:r>
        <w:rPr>
          <w:rFonts w:cstheme="minorHAnsi"/>
          <w:color w:val="000000"/>
        </w:rPr>
        <w:t>E</w:t>
      </w:r>
      <w:r w:rsidRPr="00EA18EF">
        <w:rPr>
          <w:rFonts w:cstheme="minorHAnsi"/>
          <w:color w:val="000000"/>
        </w:rPr>
        <w:t>uropean countries hold freedom to be of high importance to drive their happiness score</w:t>
      </w:r>
      <w:r>
        <w:rPr>
          <w:rFonts w:ascii="Arial" w:hAnsi="Arial" w:cs="Arial"/>
          <w:color w:val="000000"/>
        </w:rPr>
        <w:t xml:space="preserve">. </w:t>
      </w:r>
      <w:r w:rsidRPr="00EA18EF">
        <w:rPr>
          <w:rFonts w:cstheme="minorHAnsi"/>
          <w:color w:val="000000"/>
        </w:rPr>
        <w:t>Interestingly, this insight also happens to hold true to what we discovered in our dual axis scatter plot of the top 20 happiness</w:t>
      </w:r>
      <w:r>
        <w:rPr>
          <w:rFonts w:cstheme="minorHAnsi"/>
          <w:color w:val="000000"/>
        </w:rPr>
        <w:t xml:space="preserve"> scores. </w:t>
      </w:r>
    </w:p>
    <w:p w14:paraId="0491D6AE" w14:textId="33C6DB5A" w:rsidR="00EA18EF" w:rsidRPr="00EA18EF" w:rsidRDefault="00EA18EF" w:rsidP="00B2157E">
      <w:pPr>
        <w:rPr>
          <w:rFonts w:cstheme="minorHAnsi"/>
        </w:rPr>
      </w:pPr>
      <w:r>
        <w:rPr>
          <w:rFonts w:ascii="Arial" w:hAnsi="Arial" w:cs="Arial"/>
          <w:noProof/>
          <w:color w:val="000000"/>
        </w:rPr>
        <w:drawing>
          <wp:inline distT="0" distB="0" distL="0" distR="0" wp14:anchorId="4E09D875" wp14:editId="527FC759">
            <wp:extent cx="5943600" cy="3194799"/>
            <wp:effectExtent l="0" t="0" r="0" b="5715"/>
            <wp:docPr id="11" name="Picture 11" descr="https://lh4.googleusercontent.com/FCIlXeO_0ORsuvZFe_f28MgcfdSfi9DdlaZnjYbiCUwJoh07-U80HJfvz2SQDqF8YuBganPY9eTAIT89VNBNARoF9k3cuQy1Zm9l4SDpMLxrwEryJ3DwCfOa24Hva3-r69RlmbQ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4.googleusercontent.com/FCIlXeO_0ORsuvZFe_f28MgcfdSfi9DdlaZnjYbiCUwJoh07-U80HJfvz2SQDqF8YuBganPY9eTAIT89VNBNARoF9k3cuQy1Zm9l4SDpMLxrwEryJ3DwCfOa24Hva3-r69RlmbQ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3194799"/>
                    </a:xfrm>
                    <a:prstGeom prst="rect">
                      <a:avLst/>
                    </a:prstGeom>
                    <a:noFill/>
                    <a:ln>
                      <a:noFill/>
                    </a:ln>
                  </pic:spPr>
                </pic:pic>
              </a:graphicData>
            </a:graphic>
          </wp:inline>
        </w:drawing>
      </w:r>
    </w:p>
    <w:p w14:paraId="11F022FC" w14:textId="587CDB2B" w:rsidR="00D616C5" w:rsidRPr="00742F6F" w:rsidRDefault="00D616C5" w:rsidP="00D616C5">
      <w:pPr>
        <w:rPr>
          <w:rFonts w:cstheme="minorHAnsi"/>
          <w:color w:val="000000"/>
          <w:sz w:val="16"/>
          <w:szCs w:val="16"/>
        </w:rPr>
      </w:pPr>
      <w:r w:rsidRPr="00D616C5">
        <w:rPr>
          <w:b/>
          <w:sz w:val="16"/>
          <w:szCs w:val="16"/>
        </w:rPr>
        <w:t>Exhibit #6a:</w:t>
      </w:r>
      <w:r>
        <w:rPr>
          <w:b/>
        </w:rPr>
        <w:t xml:space="preserve"> </w:t>
      </w:r>
      <w:r w:rsidRPr="00742F6F">
        <w:rPr>
          <w:rFonts w:cstheme="minorHAnsi"/>
          <w:color w:val="000000"/>
          <w:sz w:val="16"/>
          <w:szCs w:val="16"/>
        </w:rPr>
        <w:t xml:space="preserve">Western Europe with Attribute Color Markers </w:t>
      </w:r>
      <w:r>
        <w:rPr>
          <w:rFonts w:cstheme="minorHAnsi"/>
          <w:color w:val="000000"/>
          <w:sz w:val="16"/>
          <w:szCs w:val="16"/>
        </w:rPr>
        <w:t>(Zoom and focus on Freedom)</w:t>
      </w:r>
    </w:p>
    <w:p w14:paraId="6D90B29A" w14:textId="6D02DD01" w:rsidR="00EA18EF" w:rsidRPr="00EA18EF" w:rsidRDefault="00EA18EF" w:rsidP="00EA18EF">
      <w:pPr>
        <w:rPr>
          <w:rFonts w:cstheme="minorHAnsi"/>
          <w:b/>
        </w:rPr>
      </w:pPr>
      <w:r>
        <w:rPr>
          <w:rFonts w:cstheme="minorHAnsi"/>
          <w:color w:val="000000"/>
        </w:rPr>
        <w:t>Explorin</w:t>
      </w:r>
      <w:r w:rsidRPr="00EA18EF">
        <w:rPr>
          <w:rFonts w:cstheme="minorHAnsi"/>
          <w:color w:val="000000"/>
        </w:rPr>
        <w:t xml:space="preserve">g the Freedom influence for Germany and other European countries further for 2016 and 2017, reveals the level of influence is quite consistent and is in the higher range. This can </w:t>
      </w:r>
      <w:r w:rsidR="006D28BD">
        <w:rPr>
          <w:rFonts w:cstheme="minorHAnsi"/>
          <w:color w:val="000000"/>
        </w:rPr>
        <w:t xml:space="preserve">also </w:t>
      </w:r>
      <w:r w:rsidRPr="00EA18EF">
        <w:rPr>
          <w:rFonts w:cstheme="minorHAnsi"/>
          <w:color w:val="000000"/>
        </w:rPr>
        <w:t>help conclude that Government</w:t>
      </w:r>
      <w:r>
        <w:rPr>
          <w:rFonts w:cstheme="minorHAnsi"/>
          <w:color w:val="000000"/>
        </w:rPr>
        <w:t xml:space="preserve"> and other public policy decision makers,</w:t>
      </w:r>
      <w:r w:rsidRPr="00EA18EF">
        <w:rPr>
          <w:rFonts w:cstheme="minorHAnsi"/>
          <w:color w:val="000000"/>
        </w:rPr>
        <w:t xml:space="preserve"> need to </w:t>
      </w:r>
      <w:r>
        <w:rPr>
          <w:rFonts w:cstheme="minorHAnsi"/>
          <w:color w:val="000000"/>
        </w:rPr>
        <w:t>take</w:t>
      </w:r>
      <w:r w:rsidRPr="00EA18EF">
        <w:rPr>
          <w:rFonts w:cstheme="minorHAnsi"/>
          <w:color w:val="000000"/>
        </w:rPr>
        <w:t xml:space="preserve"> specific actions </w:t>
      </w:r>
      <w:r w:rsidR="006D28BD">
        <w:rPr>
          <w:rFonts w:cstheme="minorHAnsi"/>
          <w:color w:val="000000"/>
        </w:rPr>
        <w:t>to ensure</w:t>
      </w:r>
      <w:r w:rsidRPr="00EA18EF">
        <w:rPr>
          <w:rFonts w:cstheme="minorHAnsi"/>
          <w:color w:val="000000"/>
        </w:rPr>
        <w:t xml:space="preserve"> </w:t>
      </w:r>
      <w:r>
        <w:rPr>
          <w:rFonts w:cstheme="minorHAnsi"/>
          <w:color w:val="000000"/>
        </w:rPr>
        <w:t xml:space="preserve">the </w:t>
      </w:r>
      <w:r w:rsidRPr="00EA18EF">
        <w:rPr>
          <w:rFonts w:cstheme="minorHAnsi"/>
          <w:color w:val="000000"/>
        </w:rPr>
        <w:t xml:space="preserve">freedom of people is honored for a prosperous living. This is also correlated to Government/corruption situation factor that accounts for a high influence on people’s happiness factor. </w:t>
      </w:r>
      <w:r w:rsidR="006D28BD">
        <w:rPr>
          <w:rFonts w:cstheme="minorHAnsi"/>
          <w:color w:val="000000"/>
        </w:rPr>
        <w:t xml:space="preserve">Thus, the </w:t>
      </w:r>
      <w:r w:rsidRPr="00EA18EF">
        <w:rPr>
          <w:rFonts w:cstheme="minorHAnsi"/>
          <w:color w:val="000000"/>
        </w:rPr>
        <w:t xml:space="preserve">Government </w:t>
      </w:r>
      <w:r w:rsidR="006D28BD">
        <w:rPr>
          <w:rFonts w:cstheme="minorHAnsi"/>
          <w:color w:val="000000"/>
        </w:rPr>
        <w:t xml:space="preserve">would be well suited to </w:t>
      </w:r>
      <w:r w:rsidRPr="00EA18EF">
        <w:rPr>
          <w:rFonts w:cstheme="minorHAnsi"/>
          <w:color w:val="000000"/>
        </w:rPr>
        <w:t>carefully craft policies that are transparent and at the same time satisf</w:t>
      </w:r>
      <w:r w:rsidR="006D28BD">
        <w:rPr>
          <w:rFonts w:cstheme="minorHAnsi"/>
          <w:color w:val="000000"/>
        </w:rPr>
        <w:t xml:space="preserve">y </w:t>
      </w:r>
      <w:r w:rsidRPr="00EA18EF">
        <w:rPr>
          <w:rFonts w:cstheme="minorHAnsi"/>
          <w:color w:val="000000"/>
        </w:rPr>
        <w:t>the freedom factor as well.</w:t>
      </w:r>
    </w:p>
    <w:p w14:paraId="778DC7C2" w14:textId="77777777" w:rsidR="00EA18EF" w:rsidRDefault="00EA18EF" w:rsidP="006B045F">
      <w:pPr>
        <w:jc w:val="center"/>
        <w:rPr>
          <w:b/>
        </w:rPr>
      </w:pPr>
    </w:p>
    <w:p w14:paraId="37C87708" w14:textId="77777777" w:rsidR="00EA18EF" w:rsidRDefault="00EA18EF" w:rsidP="006B045F">
      <w:pPr>
        <w:jc w:val="center"/>
        <w:rPr>
          <w:b/>
        </w:rPr>
      </w:pPr>
    </w:p>
    <w:p w14:paraId="16DF8381" w14:textId="77777777" w:rsidR="00EA18EF" w:rsidRDefault="00EA18EF" w:rsidP="006B045F">
      <w:pPr>
        <w:jc w:val="center"/>
        <w:rPr>
          <w:b/>
        </w:rPr>
      </w:pPr>
    </w:p>
    <w:p w14:paraId="71744C7C" w14:textId="77777777" w:rsidR="00EA18EF" w:rsidRDefault="00EA18EF" w:rsidP="006B045F">
      <w:pPr>
        <w:jc w:val="center"/>
        <w:rPr>
          <w:b/>
        </w:rPr>
      </w:pPr>
    </w:p>
    <w:p w14:paraId="5D5352BF" w14:textId="1CF4D75D" w:rsidR="00A40F09" w:rsidRDefault="00A40F09" w:rsidP="006B045F">
      <w:pPr>
        <w:jc w:val="center"/>
        <w:rPr>
          <w:ins w:id="54" w:author="Dipankar Purohit" w:date="2018-05-08T15:05:00Z"/>
          <w:b/>
        </w:rPr>
      </w:pPr>
      <w:r>
        <w:rPr>
          <w:b/>
        </w:rPr>
        <w:t>Dashboard: Description, Functions &amp; Screenshots</w:t>
      </w:r>
    </w:p>
    <w:p w14:paraId="6ADBF52F" w14:textId="5DB00E6C" w:rsidR="00F86EAF" w:rsidRDefault="00F86EAF" w:rsidP="00F86EAF">
      <w:pPr>
        <w:rPr>
          <w:ins w:id="55" w:author="Dipankar Purohit" w:date="2018-05-08T15:05:00Z"/>
          <w:b/>
        </w:rPr>
        <w:pPrChange w:id="56" w:author="Dipankar Purohit" w:date="2018-05-08T15:05:00Z">
          <w:pPr>
            <w:jc w:val="center"/>
          </w:pPr>
        </w:pPrChange>
      </w:pPr>
    </w:p>
    <w:p w14:paraId="29B849EC" w14:textId="60AC29E1" w:rsidR="00E01489" w:rsidRDefault="00F86EAF" w:rsidP="00F86EAF">
      <w:pPr>
        <w:rPr>
          <w:ins w:id="57" w:author="Dipankar Purohit" w:date="2018-05-08T15:21:00Z"/>
        </w:rPr>
        <w:pPrChange w:id="58" w:author="Dipankar Purohit" w:date="2018-05-08T15:05:00Z">
          <w:pPr>
            <w:jc w:val="center"/>
          </w:pPr>
        </w:pPrChange>
      </w:pPr>
      <w:ins w:id="59" w:author="Dipankar Purohit" w:date="2018-05-08T15:05:00Z">
        <w:r>
          <w:t xml:space="preserve">We have utilized </w:t>
        </w:r>
      </w:ins>
      <w:ins w:id="60" w:author="Dipankar Purohit" w:date="2018-05-08T15:06:00Z">
        <w:r>
          <w:t>almost all available layouts for shiny package to come up with our dashboard.</w:t>
        </w:r>
      </w:ins>
      <w:ins w:id="61" w:author="Dipankar Purohit" w:date="2018-05-08T15:19:00Z">
        <w:r w:rsidR="00E01489">
          <w:t xml:space="preserve"> We have used navbarlist as the ma</w:t>
        </w:r>
      </w:ins>
      <w:ins w:id="62" w:author="Dipankar Purohit" w:date="2018-05-08T15:20:00Z">
        <w:r w:rsidR="00E01489">
          <w:t xml:space="preserve">jor </w:t>
        </w:r>
        <w:r w:rsidR="00924715">
          <w:t>interative layout and then used different layouts like navlist, tabset sidebar layout, vertical layout, fluidrow and column layout</w:t>
        </w:r>
      </w:ins>
      <w:ins w:id="63" w:author="Dipankar Purohit" w:date="2018-05-08T15:21:00Z">
        <w:r w:rsidR="00924715">
          <w:t>s weherever required.</w:t>
        </w:r>
      </w:ins>
    </w:p>
    <w:p w14:paraId="47CF7F58" w14:textId="5A6D4C08" w:rsidR="00924715" w:rsidRDefault="00924715" w:rsidP="00F86EAF">
      <w:pPr>
        <w:rPr>
          <w:ins w:id="64" w:author="Dipankar Purohit" w:date="2018-05-08T15:06:00Z"/>
        </w:rPr>
        <w:pPrChange w:id="65" w:author="Dipankar Purohit" w:date="2018-05-08T15:05:00Z">
          <w:pPr>
            <w:jc w:val="center"/>
          </w:pPr>
        </w:pPrChange>
      </w:pPr>
      <w:ins w:id="66" w:author="Dipankar Purohit" w:date="2018-05-08T15:21:00Z">
        <w:r>
          <w:lastRenderedPageBreak/>
          <w:t xml:space="preserve">We started by introducing our team and a brief introduction of our analysis </w:t>
        </w:r>
      </w:ins>
      <w:ins w:id="67" w:author="Dipankar Purohit" w:date="2018-05-08T15:22:00Z">
        <w:r>
          <w:t>in the first navbar. We used tabset pa</w:t>
        </w:r>
      </w:ins>
      <w:ins w:id="68" w:author="Dipankar Purohit" w:date="2018-05-08T15:23:00Z">
        <w:r>
          <w:t>nels to show introduction and overall change of Happniness Score per year together inside our approach tab.</w:t>
        </w:r>
      </w:ins>
    </w:p>
    <w:p w14:paraId="12F04FC5" w14:textId="1CABCFED" w:rsidR="00F86EAF" w:rsidRDefault="00F86EAF" w:rsidP="00F86EAF">
      <w:pPr>
        <w:rPr>
          <w:ins w:id="69" w:author="Dipankar Purohit" w:date="2018-05-08T15:07:00Z"/>
        </w:rPr>
        <w:pPrChange w:id="70" w:author="Dipankar Purohit" w:date="2018-05-08T15:05:00Z">
          <w:pPr>
            <w:jc w:val="center"/>
          </w:pPr>
        </w:pPrChange>
      </w:pPr>
    </w:p>
    <w:p w14:paraId="06547631" w14:textId="4DFB9C4C" w:rsidR="00F86EAF" w:rsidRDefault="00F86EAF" w:rsidP="00F86EAF">
      <w:pPr>
        <w:rPr>
          <w:ins w:id="71" w:author="Dipankar Purohit" w:date="2018-05-08T15:06:00Z"/>
        </w:rPr>
        <w:pPrChange w:id="72" w:author="Dipankar Purohit" w:date="2018-05-08T15:05:00Z">
          <w:pPr>
            <w:jc w:val="center"/>
          </w:pPr>
        </w:pPrChange>
      </w:pPr>
    </w:p>
    <w:p w14:paraId="6324C0E4" w14:textId="7F6883B8" w:rsidR="00F86EAF" w:rsidRDefault="00E01489" w:rsidP="00F86EAF">
      <w:pPr>
        <w:rPr>
          <w:ins w:id="73" w:author="Dipankar Purohit" w:date="2018-05-08T15:10:00Z"/>
        </w:rPr>
        <w:pPrChange w:id="74" w:author="Dipankar Purohit" w:date="2018-05-08T15:05:00Z">
          <w:pPr>
            <w:jc w:val="center"/>
          </w:pPr>
        </w:pPrChange>
      </w:pPr>
      <w:ins w:id="75" w:author="Dipankar Purohit" w:date="2018-05-08T15:10:00Z">
        <w:r>
          <w:rPr>
            <w:noProof/>
          </w:rPr>
          <w:drawing>
            <wp:inline distT="0" distB="0" distL="0" distR="0" wp14:anchorId="06E457BE" wp14:editId="0AA3D018">
              <wp:extent cx="5943600" cy="33432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43275"/>
                      </a:xfrm>
                      <a:prstGeom prst="rect">
                        <a:avLst/>
                      </a:prstGeom>
                    </pic:spPr>
                  </pic:pic>
                </a:graphicData>
              </a:graphic>
            </wp:inline>
          </w:drawing>
        </w:r>
      </w:ins>
    </w:p>
    <w:p w14:paraId="679222ED" w14:textId="1F60652F" w:rsidR="00E01489" w:rsidRDefault="00E01489" w:rsidP="00F86EAF">
      <w:pPr>
        <w:rPr>
          <w:ins w:id="76" w:author="Dipankar Purohit" w:date="2018-05-08T15:23:00Z"/>
        </w:rPr>
        <w:pPrChange w:id="77" w:author="Dipankar Purohit" w:date="2018-05-08T15:05:00Z">
          <w:pPr>
            <w:jc w:val="center"/>
          </w:pPr>
        </w:pPrChange>
      </w:pPr>
    </w:p>
    <w:p w14:paraId="501690AB" w14:textId="1DA789FC" w:rsidR="00924715" w:rsidRDefault="00924715" w:rsidP="00F86EAF">
      <w:pPr>
        <w:rPr>
          <w:ins w:id="78" w:author="Dipankar Purohit" w:date="2018-05-08T17:03:00Z"/>
        </w:rPr>
        <w:pPrChange w:id="79" w:author="Dipankar Purohit" w:date="2018-05-08T15:05:00Z">
          <w:pPr>
            <w:jc w:val="center"/>
          </w:pPr>
        </w:pPrChange>
      </w:pPr>
      <w:ins w:id="80" w:author="Dipankar Purohit" w:date="2018-05-08T15:23:00Z">
        <w:r>
          <w:t>For heatmap</w:t>
        </w:r>
      </w:ins>
      <w:ins w:id="81" w:author="Dipankar Purohit" w:date="2018-05-08T15:24:00Z">
        <w:r>
          <w:t xml:space="preserve"> the user input will be the year, after selecting the mainpanel will show how the Happiness Score is been changed from year 2015-17</w:t>
        </w:r>
      </w:ins>
      <w:ins w:id="82" w:author="Dipankar Purohit" w:date="2018-05-08T17:03:00Z">
        <w:r w:rsidR="005E7466">
          <w:t xml:space="preserve">. </w:t>
        </w:r>
      </w:ins>
    </w:p>
    <w:p w14:paraId="3F6542B1" w14:textId="29AB4C6A" w:rsidR="005E7466" w:rsidRDefault="005E7466" w:rsidP="00F86EAF">
      <w:pPr>
        <w:rPr>
          <w:ins w:id="83" w:author="Dipankar Purohit" w:date="2018-05-08T15:12:00Z"/>
        </w:rPr>
        <w:pPrChange w:id="84" w:author="Dipankar Purohit" w:date="2018-05-08T15:05:00Z">
          <w:pPr>
            <w:jc w:val="center"/>
          </w:pPr>
        </w:pPrChange>
      </w:pPr>
      <w:ins w:id="85" w:author="Dipankar Purohit" w:date="2018-05-08T17:03:00Z">
        <w:r>
          <w:t>We can observe that the whole world is getting happier year by year.</w:t>
        </w:r>
      </w:ins>
    </w:p>
    <w:p w14:paraId="07F06482" w14:textId="548C958B" w:rsidR="00E01489" w:rsidRDefault="00E01489" w:rsidP="00F86EAF">
      <w:pPr>
        <w:rPr>
          <w:ins w:id="86" w:author="Dipankar Purohit" w:date="2018-05-08T15:12:00Z"/>
        </w:rPr>
        <w:pPrChange w:id="87" w:author="Dipankar Purohit" w:date="2018-05-08T15:05:00Z">
          <w:pPr>
            <w:jc w:val="center"/>
          </w:pPr>
        </w:pPrChange>
      </w:pPr>
    </w:p>
    <w:p w14:paraId="3051D987" w14:textId="5D500914" w:rsidR="00E01489" w:rsidRDefault="00E01489" w:rsidP="00F86EAF">
      <w:pPr>
        <w:rPr>
          <w:ins w:id="88" w:author="Dipankar Purohit" w:date="2018-05-08T15:10:00Z"/>
        </w:rPr>
        <w:pPrChange w:id="89" w:author="Dipankar Purohit" w:date="2018-05-08T15:05:00Z">
          <w:pPr>
            <w:jc w:val="center"/>
          </w:pPr>
        </w:pPrChange>
      </w:pPr>
      <w:ins w:id="90" w:author="Dipankar Purohit" w:date="2018-05-08T15:12:00Z">
        <w:r>
          <w:rPr>
            <w:noProof/>
          </w:rPr>
          <w:lastRenderedPageBreak/>
          <w:drawing>
            <wp:inline distT="0" distB="0" distL="0" distR="0" wp14:anchorId="62793D0C" wp14:editId="4AAE3336">
              <wp:extent cx="5943600" cy="33432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43275"/>
                      </a:xfrm>
                      <a:prstGeom prst="rect">
                        <a:avLst/>
                      </a:prstGeom>
                    </pic:spPr>
                  </pic:pic>
                </a:graphicData>
              </a:graphic>
            </wp:inline>
          </w:drawing>
        </w:r>
      </w:ins>
    </w:p>
    <w:p w14:paraId="5DF56BCF" w14:textId="3D1C65ED" w:rsidR="005E7466" w:rsidRDefault="005E7466" w:rsidP="00F86EAF">
      <w:pPr>
        <w:rPr>
          <w:ins w:id="91" w:author="Dipankar Purohit" w:date="2018-05-08T17:05:00Z"/>
        </w:rPr>
        <w:pPrChange w:id="92" w:author="Dipankar Purohit" w:date="2018-05-08T15:05:00Z">
          <w:pPr>
            <w:jc w:val="center"/>
          </w:pPr>
        </w:pPrChange>
      </w:pPr>
      <w:ins w:id="93" w:author="Dipankar Purohit" w:date="2018-05-08T17:03:00Z">
        <w:r>
          <w:t>Then we wanted to show Country specific i</w:t>
        </w:r>
      </w:ins>
      <w:ins w:id="94" w:author="Dipankar Purohit" w:date="2018-05-08T17:04:00Z">
        <w:r>
          <w:t>nformation and comparison among different countries. In this page we will have to select the countries (Max 3, min 1)</w:t>
        </w:r>
      </w:ins>
      <w:ins w:id="95" w:author="Dipankar Purohit" w:date="2018-05-08T17:05:00Z">
        <w:r>
          <w:t xml:space="preserve">. We can see </w:t>
        </w:r>
        <w:proofErr w:type="gramStart"/>
        <w:r>
          <w:t>there</w:t>
        </w:r>
        <w:proofErr w:type="gramEnd"/>
        <w:r>
          <w:t xml:space="preserve"> location in the world map, how there happiness score has changed in years 2015-17 and there happiness rank for that year.</w:t>
        </w:r>
      </w:ins>
    </w:p>
    <w:p w14:paraId="5AAAF452" w14:textId="5D0C9ABB" w:rsidR="005E7466" w:rsidRDefault="005E7466" w:rsidP="00F86EAF">
      <w:pPr>
        <w:rPr>
          <w:ins w:id="96" w:author="Dipankar Purohit" w:date="2018-05-08T17:06:00Z"/>
        </w:rPr>
        <w:pPrChange w:id="97" w:author="Dipankar Purohit" w:date="2018-05-08T15:05:00Z">
          <w:pPr>
            <w:jc w:val="center"/>
          </w:pPr>
        </w:pPrChange>
      </w:pPr>
      <w:ins w:id="98" w:author="Dipankar Purohit" w:date="2018-05-08T17:05:00Z">
        <w:r>
          <w:t>Furthermore, w</w:t>
        </w:r>
      </w:ins>
      <w:ins w:id="99" w:author="Dipankar Purohit" w:date="2018-05-08T17:06:00Z">
        <w:r>
          <w:t>e can also see the comparative data table, as shown below, which will show the different attribute details. Furthermore, we can see which cou</w:t>
        </w:r>
      </w:ins>
      <w:ins w:id="100" w:author="Dipankar Purohit" w:date="2018-05-08T17:07:00Z">
        <w:r>
          <w:t>ntry is better for starting the business.</w:t>
        </w:r>
      </w:ins>
      <w:ins w:id="101" w:author="Dipankar Purohit" w:date="2018-05-08T17:06:00Z">
        <w:r>
          <w:t xml:space="preserve"> </w:t>
        </w:r>
      </w:ins>
    </w:p>
    <w:p w14:paraId="252DD0E8" w14:textId="7377EC23" w:rsidR="00E01489" w:rsidRDefault="00E01489" w:rsidP="00F86EAF">
      <w:pPr>
        <w:rPr>
          <w:ins w:id="102" w:author="Dipankar Purohit" w:date="2018-05-08T15:10:00Z"/>
        </w:rPr>
        <w:pPrChange w:id="103" w:author="Dipankar Purohit" w:date="2018-05-08T15:05:00Z">
          <w:pPr>
            <w:jc w:val="center"/>
          </w:pPr>
        </w:pPrChange>
      </w:pPr>
      <w:ins w:id="104" w:author="Dipankar Purohit" w:date="2018-05-08T15:16:00Z">
        <w:r>
          <w:rPr>
            <w:noProof/>
          </w:rPr>
          <w:drawing>
            <wp:inline distT="0" distB="0" distL="0" distR="0" wp14:anchorId="4EDD02B8" wp14:editId="793B86EA">
              <wp:extent cx="5943600" cy="3343275"/>
              <wp:effectExtent l="0" t="0" r="0" b="952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43275"/>
                      </a:xfrm>
                      <a:prstGeom prst="rect">
                        <a:avLst/>
                      </a:prstGeom>
                    </pic:spPr>
                  </pic:pic>
                </a:graphicData>
              </a:graphic>
            </wp:inline>
          </w:drawing>
        </w:r>
      </w:ins>
    </w:p>
    <w:p w14:paraId="40073044" w14:textId="77777777" w:rsidR="005E7466" w:rsidRDefault="005E7466" w:rsidP="00F86EAF">
      <w:pPr>
        <w:rPr>
          <w:ins w:id="105" w:author="Dipankar Purohit" w:date="2018-05-08T17:07:00Z"/>
        </w:rPr>
        <w:pPrChange w:id="106" w:author="Dipankar Purohit" w:date="2018-05-08T15:05:00Z">
          <w:pPr>
            <w:jc w:val="center"/>
          </w:pPr>
        </w:pPrChange>
      </w:pPr>
    </w:p>
    <w:p w14:paraId="1765F94E" w14:textId="720E4BCB" w:rsidR="00E01489" w:rsidRPr="00F86EAF" w:rsidRDefault="005E7466" w:rsidP="00F86EAF">
      <w:pPr>
        <w:rPr>
          <w:rPrChange w:id="107" w:author="Dipankar Purohit" w:date="2018-05-08T15:05:00Z">
            <w:rPr>
              <w:b/>
            </w:rPr>
          </w:rPrChange>
        </w:rPr>
        <w:pPrChange w:id="108" w:author="Dipankar Purohit" w:date="2018-05-08T15:05:00Z">
          <w:pPr>
            <w:jc w:val="center"/>
          </w:pPr>
        </w:pPrChange>
      </w:pPr>
      <w:proofErr w:type="gramStart"/>
      <w:ins w:id="109" w:author="Dipankar Purohit" w:date="2018-05-08T17:07:00Z">
        <w:r>
          <w:t>Also</w:t>
        </w:r>
        <w:proofErr w:type="gramEnd"/>
        <w:r>
          <w:t xml:space="preserve"> we wanted show which countries did best and worst job in the years 2015-17 </w:t>
        </w:r>
      </w:ins>
      <w:ins w:id="110" w:author="Dipankar Purohit" w:date="2018-05-08T17:08:00Z">
        <w:r>
          <w:t xml:space="preserve">with respect world happiness. In this tab we can see which companies performed </w:t>
        </w:r>
      </w:ins>
      <w:ins w:id="111" w:author="Dipankar Purohit" w:date="2018-05-08T17:09:00Z">
        <w:r>
          <w:t>best with respect to other coutries in the world and which countries worked very hard to improve their happiness score from 2015-17.</w:t>
        </w:r>
      </w:ins>
      <w:ins w:id="112" w:author="Dipankar Purohit" w:date="2018-05-08T15:17:00Z">
        <w:r w:rsidR="00E01489">
          <w:rPr>
            <w:noProof/>
          </w:rPr>
          <w:drawing>
            <wp:inline distT="0" distB="0" distL="0" distR="0" wp14:anchorId="207C9A2D" wp14:editId="7EC84B9A">
              <wp:extent cx="5943600" cy="3343275"/>
              <wp:effectExtent l="0" t="0" r="0" b="9525"/>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43275"/>
                      </a:xfrm>
                      <a:prstGeom prst="rect">
                        <a:avLst/>
                      </a:prstGeom>
                    </pic:spPr>
                  </pic:pic>
                </a:graphicData>
              </a:graphic>
            </wp:inline>
          </w:drawing>
        </w:r>
      </w:ins>
    </w:p>
    <w:p w14:paraId="34835B87" w14:textId="19599CBF" w:rsidR="0091623D" w:rsidRDefault="0091623D" w:rsidP="006B045F">
      <w:pPr>
        <w:jc w:val="center"/>
        <w:rPr>
          <w:ins w:id="113" w:author="Dipankar Purohit" w:date="2018-05-08T17:09:00Z"/>
          <w:b/>
        </w:rPr>
      </w:pPr>
    </w:p>
    <w:p w14:paraId="1DDF0562" w14:textId="7D9B2DF4" w:rsidR="005E7466" w:rsidRPr="005E7466" w:rsidRDefault="005E7466" w:rsidP="005E7466">
      <w:pPr>
        <w:rPr>
          <w:ins w:id="114" w:author="Dipankar Purohit" w:date="2018-05-08T15:17:00Z"/>
          <w:rPrChange w:id="115" w:author="Dipankar Purohit" w:date="2018-05-08T17:10:00Z">
            <w:rPr>
              <w:ins w:id="116" w:author="Dipankar Purohit" w:date="2018-05-08T15:17:00Z"/>
              <w:b/>
            </w:rPr>
          </w:rPrChange>
        </w:rPr>
        <w:pPrChange w:id="117" w:author="Dipankar Purohit" w:date="2018-05-08T17:09:00Z">
          <w:pPr>
            <w:jc w:val="center"/>
          </w:pPr>
        </w:pPrChange>
      </w:pPr>
      <w:proofErr w:type="gramStart"/>
      <w:ins w:id="118" w:author="Dipankar Purohit" w:date="2018-05-08T17:09:00Z">
        <w:r w:rsidRPr="005E7466">
          <w:rPr>
            <w:rPrChange w:id="119" w:author="Dipankar Purohit" w:date="2018-05-08T17:10:00Z">
              <w:rPr>
                <w:b/>
              </w:rPr>
            </w:rPrChange>
          </w:rPr>
          <w:t>Similarly</w:t>
        </w:r>
        <w:proofErr w:type="gramEnd"/>
        <w:r w:rsidRPr="005E7466">
          <w:rPr>
            <w:rPrChange w:id="120" w:author="Dipankar Purohit" w:date="2018-05-08T17:10:00Z">
              <w:rPr>
                <w:b/>
              </w:rPr>
            </w:rPrChange>
          </w:rPr>
          <w:t xml:space="preserve"> we showed how the </w:t>
        </w:r>
      </w:ins>
      <w:ins w:id="121" w:author="Dipankar Purohit" w:date="2018-05-08T17:10:00Z">
        <w:r w:rsidRPr="005E7466">
          <w:rPr>
            <w:rPrChange w:id="122" w:author="Dipankar Purohit" w:date="2018-05-08T17:10:00Z">
              <w:rPr>
                <w:b/>
              </w:rPr>
            </w:rPrChange>
          </w:rPr>
          <w:t xml:space="preserve">bottom six countries performed with respect to the world and who did worst job in </w:t>
        </w:r>
      </w:ins>
      <w:ins w:id="123" w:author="Dipankar Purohit" w:date="2018-05-08T17:11:00Z">
        <w:r>
          <w:t>improving there happiness score.</w:t>
        </w:r>
      </w:ins>
    </w:p>
    <w:p w14:paraId="41CA4F70" w14:textId="36153A66" w:rsidR="00E01489" w:rsidRDefault="00E01489" w:rsidP="006B045F">
      <w:pPr>
        <w:jc w:val="center"/>
        <w:rPr>
          <w:b/>
        </w:rPr>
      </w:pPr>
      <w:ins w:id="124" w:author="Dipankar Purohit" w:date="2018-05-08T15:17:00Z">
        <w:r>
          <w:rPr>
            <w:noProof/>
          </w:rPr>
          <w:lastRenderedPageBreak/>
          <w:drawing>
            <wp:inline distT="0" distB="0" distL="0" distR="0" wp14:anchorId="676E3CAF" wp14:editId="210D1F08">
              <wp:extent cx="5943600" cy="3343275"/>
              <wp:effectExtent l="0" t="0" r="0" b="9525"/>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43275"/>
                      </a:xfrm>
                      <a:prstGeom prst="rect">
                        <a:avLst/>
                      </a:prstGeom>
                    </pic:spPr>
                  </pic:pic>
                </a:graphicData>
              </a:graphic>
            </wp:inline>
          </w:drawing>
        </w:r>
      </w:ins>
    </w:p>
    <w:p w14:paraId="762C6CEC" w14:textId="26728750" w:rsidR="0091623D" w:rsidRDefault="0091623D" w:rsidP="006B045F">
      <w:pPr>
        <w:jc w:val="center"/>
        <w:rPr>
          <w:ins w:id="125" w:author="Dipankar Purohit" w:date="2018-05-08T15:17:00Z"/>
          <w:b/>
        </w:rPr>
      </w:pPr>
    </w:p>
    <w:p w14:paraId="12BDC68E" w14:textId="22718185" w:rsidR="00E01489" w:rsidRDefault="00E01489" w:rsidP="006B045F">
      <w:pPr>
        <w:jc w:val="center"/>
        <w:rPr>
          <w:b/>
        </w:rPr>
      </w:pPr>
      <w:ins w:id="126" w:author="Dipankar Purohit" w:date="2018-05-08T15:18:00Z">
        <w:r>
          <w:rPr>
            <w:noProof/>
          </w:rPr>
          <w:drawing>
            <wp:inline distT="0" distB="0" distL="0" distR="0" wp14:anchorId="77829AF6" wp14:editId="128AA5F5">
              <wp:extent cx="5943600" cy="3343275"/>
              <wp:effectExtent l="0" t="0" r="0" b="9525"/>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43275"/>
                      </a:xfrm>
                      <a:prstGeom prst="rect">
                        <a:avLst/>
                      </a:prstGeom>
                    </pic:spPr>
                  </pic:pic>
                </a:graphicData>
              </a:graphic>
            </wp:inline>
          </w:drawing>
        </w:r>
      </w:ins>
    </w:p>
    <w:p w14:paraId="50531359" w14:textId="2980725E" w:rsidR="0091623D" w:rsidRDefault="0091623D" w:rsidP="006B045F">
      <w:pPr>
        <w:jc w:val="center"/>
        <w:rPr>
          <w:ins w:id="127" w:author="Dipankar Purohit" w:date="2018-05-08T16:52:00Z"/>
          <w:b/>
        </w:rPr>
      </w:pPr>
    </w:p>
    <w:p w14:paraId="3FB043BC" w14:textId="4E02B480" w:rsidR="00BD7EB4" w:rsidRDefault="00BD7EB4" w:rsidP="006B045F">
      <w:pPr>
        <w:jc w:val="center"/>
        <w:rPr>
          <w:b/>
        </w:rPr>
      </w:pPr>
      <w:ins w:id="128" w:author="Dipankar Purohit" w:date="2018-05-08T16:52:00Z">
        <w:r>
          <w:rPr>
            <w:noProof/>
          </w:rPr>
          <w:lastRenderedPageBreak/>
          <w:drawing>
            <wp:inline distT="0" distB="0" distL="0" distR="0" wp14:anchorId="58D3769A" wp14:editId="1FFA0448">
              <wp:extent cx="5943600" cy="3343275"/>
              <wp:effectExtent l="0" t="0" r="0" b="9525"/>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43275"/>
                      </a:xfrm>
                      <a:prstGeom prst="rect">
                        <a:avLst/>
                      </a:prstGeom>
                    </pic:spPr>
                  </pic:pic>
                </a:graphicData>
              </a:graphic>
            </wp:inline>
          </w:drawing>
        </w:r>
      </w:ins>
    </w:p>
    <w:p w14:paraId="43592159" w14:textId="1E1A1A18" w:rsidR="00A40F09" w:rsidRDefault="00A40F09" w:rsidP="006B045F">
      <w:pPr>
        <w:jc w:val="center"/>
        <w:rPr>
          <w:b/>
        </w:rPr>
      </w:pPr>
      <w:r>
        <w:rPr>
          <w:b/>
        </w:rPr>
        <w:t>Conclusion &amp; Future Work</w:t>
      </w:r>
    </w:p>
    <w:p w14:paraId="52E10CC7" w14:textId="735DA67D" w:rsidR="0085422E" w:rsidRDefault="0091623D" w:rsidP="0091623D">
      <w:pPr>
        <w:rPr>
          <w:ins w:id="129" w:author="Xiao, Xiao (Ann)" w:date="2018-05-08T06:57:00Z"/>
        </w:rPr>
      </w:pPr>
      <w:r w:rsidRPr="0091623D">
        <w:t>It is our recommendation based on the data and visualizations presented, that the leadership and policy makers of countries focus on the following few areas</w:t>
      </w:r>
      <w:del w:id="130" w:author="Xiao, Xiao (Ann)" w:date="2018-05-08T06:58:00Z">
        <w:r w:rsidRPr="0091623D" w:rsidDel="0085422E">
          <w:delText>,</w:delText>
        </w:r>
      </w:del>
      <w:r w:rsidRPr="0091623D">
        <w:t xml:space="preserve"> if they intend to markedly increase the happiness of their countries and people</w:t>
      </w:r>
      <w:del w:id="131" w:author="Xiao, Xiao (Ann)" w:date="2018-05-08T06:57:00Z">
        <w:r w:rsidRPr="0091623D" w:rsidDel="0085422E">
          <w:delText>.</w:delText>
        </w:r>
      </w:del>
      <w:ins w:id="132" w:author="Xiao, Xiao (Ann)" w:date="2018-05-08T06:57:00Z">
        <w:r w:rsidR="0085422E">
          <w:t>:</w:t>
        </w:r>
      </w:ins>
      <w:del w:id="133" w:author="Xiao, Xiao (Ann)" w:date="2018-05-08T06:57:00Z">
        <w:r w:rsidRPr="0091623D" w:rsidDel="0085422E">
          <w:delText xml:space="preserve"> </w:delText>
        </w:r>
      </w:del>
    </w:p>
    <w:p w14:paraId="52AFA98D" w14:textId="77777777" w:rsidR="0085422E" w:rsidRDefault="0085422E" w:rsidP="0091623D">
      <w:pPr>
        <w:rPr>
          <w:ins w:id="134" w:author="Xiao, Xiao (Ann)" w:date="2018-05-08T06:59:00Z"/>
        </w:rPr>
      </w:pPr>
      <w:ins w:id="135" w:author="Xiao, Xiao (Ann)" w:date="2018-05-08T06:57:00Z">
        <w:r>
          <w:t xml:space="preserve">Improving the economic level </w:t>
        </w:r>
      </w:ins>
      <w:ins w:id="136" w:author="Xiao, Xiao (Ann)" w:date="2018-05-08T06:58:00Z">
        <w:r>
          <w:t xml:space="preserve">is the most effective way. It’s a </w:t>
        </w:r>
      </w:ins>
      <w:ins w:id="137" w:author="Xiao, Xiao (Ann)" w:date="2018-05-08T06:59:00Z">
        <w:r>
          <w:t>necessary and sufficient condition of leveling up the happiness of their people.</w:t>
        </w:r>
      </w:ins>
    </w:p>
    <w:p w14:paraId="30FEC32D" w14:textId="60F1AEC5" w:rsidR="0085422E" w:rsidRDefault="0085422E" w:rsidP="0091623D">
      <w:pPr>
        <w:rPr>
          <w:ins w:id="138" w:author="Xiao, Xiao (Ann)" w:date="2018-05-08T07:00:00Z"/>
        </w:rPr>
      </w:pPr>
      <w:ins w:id="139" w:author="Xiao, Xiao (Ann)" w:date="2018-05-08T06:59:00Z">
        <w:r>
          <w:t>Health and family are also effecti</w:t>
        </w:r>
      </w:ins>
      <w:ins w:id="140" w:author="Xiao, Xiao (Ann)" w:date="2018-05-08T07:00:00Z">
        <w:r>
          <w:t>ve areas to focus on, although not as much as GDP. If resources are limited, improving the healthcare of the society and educating the people in core values about family and social support should be prioritized after</w:t>
        </w:r>
      </w:ins>
      <w:ins w:id="141" w:author="Xiao, Xiao (Ann)" w:date="2018-05-08T07:01:00Z">
        <w:r>
          <w:t xml:space="preserve"> investment in</w:t>
        </w:r>
      </w:ins>
      <w:ins w:id="142" w:author="Xiao, Xiao (Ann)" w:date="2018-05-08T07:00:00Z">
        <w:r>
          <w:t xml:space="preserve"> econom</w:t>
        </w:r>
      </w:ins>
      <w:ins w:id="143" w:author="Xiao, Xiao (Ann)" w:date="2018-05-08T07:01:00Z">
        <w:r>
          <w:t>ic development.</w:t>
        </w:r>
      </w:ins>
    </w:p>
    <w:p w14:paraId="3302F318" w14:textId="1213C3AD" w:rsidR="0085422E" w:rsidRDefault="0085422E" w:rsidP="0091623D">
      <w:pPr>
        <w:rPr>
          <w:ins w:id="144" w:author="Xiao, Xiao (Ann)" w:date="2018-05-08T07:03:00Z"/>
        </w:rPr>
      </w:pPr>
      <w:ins w:id="145" w:author="Xiao, Xiao (Ann)" w:date="2018-05-08T07:01:00Z">
        <w:r>
          <w:t xml:space="preserve">If the country is already relatively happy, and wants to be one of the happiest countries in the world, it can now </w:t>
        </w:r>
      </w:ins>
      <w:ins w:id="146" w:author="Xiao, Xiao (Ann)" w:date="2018-05-08T07:02:00Z">
        <w:r>
          <w:t>focus on giving people freedom and building a trustworthy government. But again, these are not sufficient, working only on these attributes doesn’t guarantee a happy count</w:t>
        </w:r>
      </w:ins>
      <w:ins w:id="147" w:author="Xiao, Xiao (Ann)" w:date="2018-05-08T07:03:00Z">
        <w:r>
          <w:t>ry.</w:t>
        </w:r>
      </w:ins>
    </w:p>
    <w:p w14:paraId="1B4690CD" w14:textId="58828809" w:rsidR="009B213E" w:rsidRDefault="009B213E" w:rsidP="0091623D">
      <w:pPr>
        <w:rPr>
          <w:ins w:id="148" w:author="Xiao, Xiao (Ann)" w:date="2018-05-08T07:03:00Z"/>
        </w:rPr>
      </w:pPr>
    </w:p>
    <w:p w14:paraId="22A9A500" w14:textId="1D1EC8C3" w:rsidR="009B213E" w:rsidRDefault="009B213E" w:rsidP="0091623D">
      <w:pPr>
        <w:rPr>
          <w:ins w:id="149" w:author="Xiao, Xiao (Ann)" w:date="2018-05-08T07:01:00Z"/>
        </w:rPr>
      </w:pPr>
      <w:ins w:id="150" w:author="Xiao, Xiao (Ann)" w:date="2018-05-08T07:03:00Z">
        <w:r>
          <w:rPr>
            <w:rFonts w:hint="eastAsia"/>
            <w:lang w:eastAsia="zh-CN"/>
          </w:rPr>
          <w:t>【</w:t>
        </w:r>
        <w:r>
          <w:t>insert time series conclusion --- anything changes with time?</w:t>
        </w:r>
        <w:r>
          <w:rPr>
            <w:rFonts w:hint="eastAsia"/>
            <w:lang w:eastAsia="zh-CN"/>
          </w:rPr>
          <w:t>】</w:t>
        </w:r>
      </w:ins>
    </w:p>
    <w:p w14:paraId="395B65C3" w14:textId="13B3AC51" w:rsidR="00284216" w:rsidRPr="0091623D" w:rsidRDefault="0085422E" w:rsidP="0085422E">
      <w:ins w:id="151" w:author="Xiao, Xiao (Ann)" w:date="2018-05-08T06:59:00Z">
        <w:r>
          <w:t xml:space="preserve"> </w:t>
        </w:r>
      </w:ins>
      <w:del w:id="152" w:author="Xiao, Xiao (Ann)" w:date="2018-05-08T07:03:00Z">
        <w:r w:rsidR="0091623D" w:rsidRPr="0091623D" w:rsidDel="0085422E">
          <w:delText xml:space="preserve">The first is freedom, as we showed in the dual axis scatter plot, countries listed within the top 20 happiest countries in the world also ranked highest in freedom. </w:delText>
        </w:r>
      </w:del>
    </w:p>
    <w:p w14:paraId="782AE132" w14:textId="200E4629" w:rsidR="0091623D" w:rsidRDefault="0091623D" w:rsidP="006B045F">
      <w:pPr>
        <w:jc w:val="center"/>
        <w:rPr>
          <w:b/>
        </w:rPr>
      </w:pPr>
    </w:p>
    <w:p w14:paraId="5EA64445" w14:textId="77777777" w:rsidR="0091623D" w:rsidRDefault="0091623D" w:rsidP="006B045F">
      <w:pPr>
        <w:jc w:val="center"/>
        <w:rPr>
          <w:b/>
        </w:rPr>
      </w:pPr>
    </w:p>
    <w:p w14:paraId="5048CB95" w14:textId="77777777" w:rsidR="006636F1" w:rsidRDefault="006636F1" w:rsidP="006B045F">
      <w:pPr>
        <w:jc w:val="center"/>
        <w:rPr>
          <w:b/>
        </w:rPr>
      </w:pPr>
    </w:p>
    <w:p w14:paraId="6E4899C2" w14:textId="77777777" w:rsidR="006636F1" w:rsidRDefault="006636F1" w:rsidP="006B045F">
      <w:pPr>
        <w:jc w:val="center"/>
        <w:rPr>
          <w:b/>
        </w:rPr>
      </w:pPr>
    </w:p>
    <w:p w14:paraId="0F724B90" w14:textId="77777777" w:rsidR="006636F1" w:rsidRDefault="006636F1" w:rsidP="006B045F">
      <w:pPr>
        <w:jc w:val="center"/>
        <w:rPr>
          <w:b/>
        </w:rPr>
      </w:pPr>
    </w:p>
    <w:p w14:paraId="074162A8" w14:textId="77777777" w:rsidR="006636F1" w:rsidRDefault="006636F1" w:rsidP="006B045F">
      <w:pPr>
        <w:jc w:val="center"/>
        <w:rPr>
          <w:b/>
        </w:rPr>
      </w:pPr>
    </w:p>
    <w:p w14:paraId="2F34037C" w14:textId="77777777" w:rsidR="006636F1" w:rsidRDefault="006636F1" w:rsidP="006B045F">
      <w:pPr>
        <w:jc w:val="center"/>
        <w:rPr>
          <w:b/>
        </w:rPr>
      </w:pPr>
    </w:p>
    <w:p w14:paraId="4E7D5ADE" w14:textId="77777777" w:rsidR="006636F1" w:rsidRDefault="006636F1" w:rsidP="006B045F">
      <w:pPr>
        <w:jc w:val="center"/>
        <w:rPr>
          <w:b/>
        </w:rPr>
      </w:pPr>
    </w:p>
    <w:p w14:paraId="24F89FAC" w14:textId="77777777" w:rsidR="006636F1" w:rsidRDefault="006636F1" w:rsidP="006B045F">
      <w:pPr>
        <w:jc w:val="center"/>
        <w:rPr>
          <w:b/>
        </w:rPr>
      </w:pPr>
    </w:p>
    <w:p w14:paraId="6482B1FC" w14:textId="77777777" w:rsidR="006636F1" w:rsidRDefault="006636F1" w:rsidP="006B045F">
      <w:pPr>
        <w:jc w:val="center"/>
        <w:rPr>
          <w:b/>
        </w:rPr>
      </w:pPr>
    </w:p>
    <w:p w14:paraId="78C88A98" w14:textId="77777777" w:rsidR="006636F1" w:rsidRDefault="006636F1" w:rsidP="006B045F">
      <w:pPr>
        <w:jc w:val="center"/>
        <w:rPr>
          <w:b/>
        </w:rPr>
      </w:pPr>
    </w:p>
    <w:p w14:paraId="212D5846" w14:textId="77777777" w:rsidR="006636F1" w:rsidRDefault="006636F1" w:rsidP="006B045F">
      <w:pPr>
        <w:jc w:val="center"/>
        <w:rPr>
          <w:b/>
        </w:rPr>
      </w:pPr>
    </w:p>
    <w:p w14:paraId="27B51CF3" w14:textId="4079F15D" w:rsidR="00A40F09" w:rsidRDefault="00A40F09" w:rsidP="006B045F">
      <w:pPr>
        <w:jc w:val="center"/>
        <w:rPr>
          <w:b/>
        </w:rPr>
      </w:pPr>
      <w:r>
        <w:rPr>
          <w:b/>
        </w:rPr>
        <w:t>Appendices &amp; Visuals</w:t>
      </w:r>
    </w:p>
    <w:p w14:paraId="25FA6F3F" w14:textId="77777777" w:rsidR="00A40F09" w:rsidRDefault="00A40F09" w:rsidP="006B045F">
      <w:pPr>
        <w:jc w:val="center"/>
        <w:rPr>
          <w:b/>
        </w:rPr>
      </w:pPr>
    </w:p>
    <w:p w14:paraId="4DF17AE1" w14:textId="4403DB43" w:rsidR="00A40F09" w:rsidRDefault="00A40F09" w:rsidP="006B045F">
      <w:pPr>
        <w:jc w:val="center"/>
        <w:rPr>
          <w:b/>
        </w:rPr>
      </w:pPr>
    </w:p>
    <w:p w14:paraId="3AC440BF" w14:textId="77777777" w:rsidR="001D4D51" w:rsidRDefault="001D4D51" w:rsidP="006B045F">
      <w:pPr>
        <w:jc w:val="center"/>
        <w:rPr>
          <w:ins w:id="153" w:author="Dipankar Purohit" w:date="2018-05-08T14:51:00Z"/>
          <w:b/>
          <w:noProof/>
        </w:rPr>
      </w:pPr>
    </w:p>
    <w:p w14:paraId="00E0DAF8" w14:textId="77777777" w:rsidR="001D4D51" w:rsidRDefault="001D4D51" w:rsidP="006B045F">
      <w:pPr>
        <w:jc w:val="center"/>
        <w:rPr>
          <w:ins w:id="154" w:author="Dipankar Purohit" w:date="2018-05-08T14:51:00Z"/>
          <w:b/>
          <w:noProof/>
        </w:rPr>
      </w:pPr>
    </w:p>
    <w:p w14:paraId="3B31CAD3" w14:textId="77777777" w:rsidR="001D4D51" w:rsidRDefault="001D4D51" w:rsidP="006B045F">
      <w:pPr>
        <w:jc w:val="center"/>
        <w:rPr>
          <w:ins w:id="155" w:author="Dipankar Purohit" w:date="2018-05-08T14:51:00Z"/>
          <w:b/>
        </w:rPr>
      </w:pPr>
    </w:p>
    <w:p w14:paraId="4E530E6F" w14:textId="77777777" w:rsidR="001D4D51" w:rsidRDefault="001D4D51" w:rsidP="006B045F">
      <w:pPr>
        <w:jc w:val="center"/>
        <w:rPr>
          <w:ins w:id="156" w:author="Dipankar Purohit" w:date="2018-05-08T14:51:00Z"/>
          <w:b/>
        </w:rPr>
      </w:pPr>
    </w:p>
    <w:p w14:paraId="5B96D4B2" w14:textId="77777777" w:rsidR="001D4D51" w:rsidRDefault="001D4D51" w:rsidP="006B045F">
      <w:pPr>
        <w:jc w:val="center"/>
        <w:rPr>
          <w:ins w:id="157" w:author="Dipankar Purohit" w:date="2018-05-08T14:51:00Z"/>
          <w:b/>
        </w:rPr>
      </w:pPr>
    </w:p>
    <w:p w14:paraId="633B7F96" w14:textId="77777777" w:rsidR="001D4D51" w:rsidRDefault="001D4D51" w:rsidP="006B045F">
      <w:pPr>
        <w:jc w:val="center"/>
        <w:rPr>
          <w:ins w:id="158" w:author="Dipankar Purohit" w:date="2018-05-08T14:51:00Z"/>
          <w:b/>
        </w:rPr>
      </w:pPr>
    </w:p>
    <w:p w14:paraId="62FF64CA" w14:textId="16AC18AE" w:rsidR="00A40F09" w:rsidRDefault="00EF3E37" w:rsidP="006B045F">
      <w:pPr>
        <w:jc w:val="center"/>
        <w:rPr>
          <w:b/>
        </w:rPr>
      </w:pPr>
      <w:ins w:id="159" w:author="Xiao, Xiao (Ann)" w:date="2018-05-08T07:07:00Z">
        <w:r>
          <w:rPr>
            <w:b/>
            <w:noProof/>
          </w:rPr>
          <w:lastRenderedPageBreak/>
          <w:drawing>
            <wp:inline distT="0" distB="0" distL="0" distR="0" wp14:anchorId="4ACA2957" wp14:editId="5C17C1AA">
              <wp:extent cx="5753903" cy="5001323"/>
              <wp:effectExtent l="0" t="0" r="0" b="8890"/>
              <wp:docPr id="3" name="Picture 3" descr="A screenshot of a map&#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conomy.png"/>
                      <pic:cNvPicPr/>
                    </pic:nvPicPr>
                    <pic:blipFill>
                      <a:blip r:embed="rId29">
                        <a:extLst>
                          <a:ext uri="{28A0092B-C50C-407E-A947-70E740481C1C}">
                            <a14:useLocalDpi xmlns:a14="http://schemas.microsoft.com/office/drawing/2010/main" val="0"/>
                          </a:ext>
                        </a:extLst>
                      </a:blip>
                      <a:stretch>
                        <a:fillRect/>
                      </a:stretch>
                    </pic:blipFill>
                    <pic:spPr>
                      <a:xfrm>
                        <a:off x="0" y="0"/>
                        <a:ext cx="5753903" cy="5001323"/>
                      </a:xfrm>
                      <a:prstGeom prst="rect">
                        <a:avLst/>
                      </a:prstGeom>
                    </pic:spPr>
                  </pic:pic>
                </a:graphicData>
              </a:graphic>
            </wp:inline>
          </w:drawing>
        </w:r>
        <w:r>
          <w:rPr>
            <w:b/>
            <w:noProof/>
          </w:rPr>
          <w:lastRenderedPageBreak/>
          <w:drawing>
            <wp:inline distT="0" distB="0" distL="0" distR="0" wp14:anchorId="6E8338AA" wp14:editId="166D8F52">
              <wp:extent cx="5753903" cy="5001323"/>
              <wp:effectExtent l="0" t="0" r="0" b="8890"/>
              <wp:docPr id="5" name="Picture 5" descr="A close up of a map&#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amily.png"/>
                      <pic:cNvPicPr/>
                    </pic:nvPicPr>
                    <pic:blipFill>
                      <a:blip r:embed="rId30">
                        <a:extLst>
                          <a:ext uri="{28A0092B-C50C-407E-A947-70E740481C1C}">
                            <a14:useLocalDpi xmlns:a14="http://schemas.microsoft.com/office/drawing/2010/main" val="0"/>
                          </a:ext>
                        </a:extLst>
                      </a:blip>
                      <a:stretch>
                        <a:fillRect/>
                      </a:stretch>
                    </pic:blipFill>
                    <pic:spPr>
                      <a:xfrm>
                        <a:off x="0" y="0"/>
                        <a:ext cx="5753903" cy="5001323"/>
                      </a:xfrm>
                      <a:prstGeom prst="rect">
                        <a:avLst/>
                      </a:prstGeom>
                    </pic:spPr>
                  </pic:pic>
                </a:graphicData>
              </a:graphic>
            </wp:inline>
          </w:drawing>
        </w:r>
        <w:r>
          <w:rPr>
            <w:b/>
            <w:noProof/>
          </w:rPr>
          <w:lastRenderedPageBreak/>
          <w:drawing>
            <wp:inline distT="0" distB="0" distL="0" distR="0" wp14:anchorId="58D6BF7F" wp14:editId="041FFA3C">
              <wp:extent cx="5753903" cy="5001323"/>
              <wp:effectExtent l="0" t="0" r="0" b="8890"/>
              <wp:docPr id="9" name="Picture 9" descr="A close up of a map&#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reedom.png"/>
                      <pic:cNvPicPr/>
                    </pic:nvPicPr>
                    <pic:blipFill>
                      <a:blip r:embed="rId31">
                        <a:extLst>
                          <a:ext uri="{28A0092B-C50C-407E-A947-70E740481C1C}">
                            <a14:useLocalDpi xmlns:a14="http://schemas.microsoft.com/office/drawing/2010/main" val="0"/>
                          </a:ext>
                        </a:extLst>
                      </a:blip>
                      <a:stretch>
                        <a:fillRect/>
                      </a:stretch>
                    </pic:blipFill>
                    <pic:spPr>
                      <a:xfrm>
                        <a:off x="0" y="0"/>
                        <a:ext cx="5753903" cy="5001323"/>
                      </a:xfrm>
                      <a:prstGeom prst="rect">
                        <a:avLst/>
                      </a:prstGeom>
                    </pic:spPr>
                  </pic:pic>
                </a:graphicData>
              </a:graphic>
            </wp:inline>
          </w:drawing>
        </w:r>
        <w:r>
          <w:rPr>
            <w:b/>
            <w:noProof/>
          </w:rPr>
          <w:lastRenderedPageBreak/>
          <w:drawing>
            <wp:inline distT="0" distB="0" distL="0" distR="0" wp14:anchorId="6159BCCA" wp14:editId="59CF812C">
              <wp:extent cx="5753903" cy="5001323"/>
              <wp:effectExtent l="0" t="0" r="0" b="8890"/>
              <wp:docPr id="10" name="Picture 10" descr="A close up of a map&#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enerosity.png"/>
                      <pic:cNvPicPr/>
                    </pic:nvPicPr>
                    <pic:blipFill>
                      <a:blip r:embed="rId32">
                        <a:extLst>
                          <a:ext uri="{28A0092B-C50C-407E-A947-70E740481C1C}">
                            <a14:useLocalDpi xmlns:a14="http://schemas.microsoft.com/office/drawing/2010/main" val="0"/>
                          </a:ext>
                        </a:extLst>
                      </a:blip>
                      <a:stretch>
                        <a:fillRect/>
                      </a:stretch>
                    </pic:blipFill>
                    <pic:spPr>
                      <a:xfrm>
                        <a:off x="0" y="0"/>
                        <a:ext cx="5753903" cy="5001323"/>
                      </a:xfrm>
                      <a:prstGeom prst="rect">
                        <a:avLst/>
                      </a:prstGeom>
                    </pic:spPr>
                  </pic:pic>
                </a:graphicData>
              </a:graphic>
            </wp:inline>
          </w:drawing>
        </w:r>
        <w:r>
          <w:rPr>
            <w:b/>
            <w:noProof/>
          </w:rPr>
          <w:lastRenderedPageBreak/>
          <w:drawing>
            <wp:inline distT="0" distB="0" distL="0" distR="0" wp14:anchorId="77F03E9E" wp14:editId="089B69BA">
              <wp:extent cx="5753903" cy="5001323"/>
              <wp:effectExtent l="0" t="0" r="0" b="8890"/>
              <wp:docPr id="14" name="Picture 14" descr="A close up of a map&#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health.png"/>
                      <pic:cNvPicPr/>
                    </pic:nvPicPr>
                    <pic:blipFill>
                      <a:blip r:embed="rId33">
                        <a:extLst>
                          <a:ext uri="{28A0092B-C50C-407E-A947-70E740481C1C}">
                            <a14:useLocalDpi xmlns:a14="http://schemas.microsoft.com/office/drawing/2010/main" val="0"/>
                          </a:ext>
                        </a:extLst>
                      </a:blip>
                      <a:stretch>
                        <a:fillRect/>
                      </a:stretch>
                    </pic:blipFill>
                    <pic:spPr>
                      <a:xfrm>
                        <a:off x="0" y="0"/>
                        <a:ext cx="5753903" cy="5001323"/>
                      </a:xfrm>
                      <a:prstGeom prst="rect">
                        <a:avLst/>
                      </a:prstGeom>
                    </pic:spPr>
                  </pic:pic>
                </a:graphicData>
              </a:graphic>
            </wp:inline>
          </w:drawing>
        </w:r>
        <w:r>
          <w:rPr>
            <w:b/>
            <w:noProof/>
          </w:rPr>
          <w:lastRenderedPageBreak/>
          <w:drawing>
            <wp:inline distT="0" distB="0" distL="0" distR="0" wp14:anchorId="0F23E2F8" wp14:editId="1515DCD4">
              <wp:extent cx="5753903" cy="5001323"/>
              <wp:effectExtent l="0" t="0" r="0" b="8890"/>
              <wp:docPr id="15" name="Picture 15" descr="A close up of a map&#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trust.png"/>
                      <pic:cNvPicPr/>
                    </pic:nvPicPr>
                    <pic:blipFill>
                      <a:blip r:embed="rId34">
                        <a:extLst>
                          <a:ext uri="{28A0092B-C50C-407E-A947-70E740481C1C}">
                            <a14:useLocalDpi xmlns:a14="http://schemas.microsoft.com/office/drawing/2010/main" val="0"/>
                          </a:ext>
                        </a:extLst>
                      </a:blip>
                      <a:stretch>
                        <a:fillRect/>
                      </a:stretch>
                    </pic:blipFill>
                    <pic:spPr>
                      <a:xfrm>
                        <a:off x="0" y="0"/>
                        <a:ext cx="5753903" cy="5001323"/>
                      </a:xfrm>
                      <a:prstGeom prst="rect">
                        <a:avLst/>
                      </a:prstGeom>
                    </pic:spPr>
                  </pic:pic>
                </a:graphicData>
              </a:graphic>
            </wp:inline>
          </w:drawing>
        </w:r>
      </w:ins>
    </w:p>
    <w:p w14:paraId="48F186FC" w14:textId="74D444A4" w:rsidR="00A40F09" w:rsidRDefault="00A40F09" w:rsidP="006B045F">
      <w:pPr>
        <w:jc w:val="center"/>
        <w:rPr>
          <w:b/>
        </w:rPr>
      </w:pPr>
    </w:p>
    <w:p w14:paraId="0E5A3248" w14:textId="35479A72" w:rsidR="00A40F09" w:rsidRDefault="00A40F09" w:rsidP="006B045F">
      <w:pPr>
        <w:jc w:val="center"/>
        <w:rPr>
          <w:b/>
        </w:rPr>
      </w:pPr>
    </w:p>
    <w:p w14:paraId="16FCDA4A" w14:textId="7D4EF84F" w:rsidR="00A40F09" w:rsidRDefault="00A40F09" w:rsidP="006B045F">
      <w:pPr>
        <w:jc w:val="center"/>
        <w:rPr>
          <w:b/>
        </w:rPr>
      </w:pPr>
    </w:p>
    <w:p w14:paraId="5998EE13" w14:textId="5AF24703" w:rsidR="00A40F09" w:rsidRDefault="00A40F09" w:rsidP="006B045F">
      <w:pPr>
        <w:jc w:val="center"/>
        <w:rPr>
          <w:b/>
        </w:rPr>
      </w:pPr>
    </w:p>
    <w:p w14:paraId="1B9B1E73" w14:textId="28EBEBE2" w:rsidR="00A40F09" w:rsidRDefault="00A40F09" w:rsidP="006B045F">
      <w:pPr>
        <w:jc w:val="center"/>
        <w:rPr>
          <w:b/>
        </w:rPr>
      </w:pPr>
    </w:p>
    <w:p w14:paraId="7DC5093A" w14:textId="0AFFE4E5" w:rsidR="00A40F09" w:rsidRDefault="00A40F09" w:rsidP="006B045F">
      <w:pPr>
        <w:jc w:val="center"/>
        <w:rPr>
          <w:b/>
        </w:rPr>
      </w:pPr>
    </w:p>
    <w:p w14:paraId="15FCCB2F" w14:textId="1E0B8113" w:rsidR="00A40F09" w:rsidRDefault="00A40F09" w:rsidP="006B045F">
      <w:pPr>
        <w:jc w:val="center"/>
        <w:rPr>
          <w:b/>
        </w:rPr>
      </w:pPr>
    </w:p>
    <w:p w14:paraId="3A6375D1" w14:textId="14ABAA72" w:rsidR="00A40F09" w:rsidRDefault="00A40F09" w:rsidP="006B045F">
      <w:pPr>
        <w:jc w:val="center"/>
        <w:rPr>
          <w:b/>
        </w:rPr>
      </w:pPr>
    </w:p>
    <w:p w14:paraId="18B690E3" w14:textId="2EE11428" w:rsidR="00A40F09" w:rsidRDefault="00A40F09" w:rsidP="006B045F">
      <w:pPr>
        <w:jc w:val="center"/>
        <w:rPr>
          <w:b/>
        </w:rPr>
      </w:pPr>
    </w:p>
    <w:p w14:paraId="0BCF0525" w14:textId="5BED7511" w:rsidR="00A40F09" w:rsidRDefault="00A40F09" w:rsidP="006B045F">
      <w:pPr>
        <w:jc w:val="center"/>
        <w:rPr>
          <w:ins w:id="160" w:author="Pavan Gururaj Muddebihal" w:date="2018-05-08T12:34:00Z"/>
          <w:b/>
        </w:rPr>
      </w:pPr>
    </w:p>
    <w:p w14:paraId="3FB10057" w14:textId="3C2AC337" w:rsidR="006719E3" w:rsidRDefault="006719E3" w:rsidP="006B045F">
      <w:pPr>
        <w:jc w:val="center"/>
        <w:rPr>
          <w:ins w:id="161" w:author="Pavan Gururaj Muddebihal" w:date="2018-05-08T12:34:00Z"/>
          <w:b/>
        </w:rPr>
      </w:pPr>
    </w:p>
    <w:p w14:paraId="4F8FDFD5" w14:textId="21B361C9" w:rsidR="006719E3" w:rsidRPr="006719E3" w:rsidRDefault="006719E3" w:rsidP="006B045F">
      <w:pPr>
        <w:jc w:val="center"/>
        <w:rPr>
          <w:b/>
          <w:sz w:val="28"/>
          <w:szCs w:val="28"/>
          <w:rPrChange w:id="162" w:author="Pavan Gururaj Muddebihal" w:date="2018-05-08T12:35:00Z">
            <w:rPr>
              <w:b/>
            </w:rPr>
          </w:rPrChange>
        </w:rPr>
      </w:pPr>
      <w:ins w:id="163" w:author="Pavan Gururaj Muddebihal" w:date="2018-05-08T12:34:00Z">
        <w:r w:rsidRPr="006719E3">
          <w:rPr>
            <w:b/>
            <w:sz w:val="28"/>
            <w:szCs w:val="28"/>
            <w:rPrChange w:id="164" w:author="Pavan Gururaj Muddebihal" w:date="2018-05-08T12:35:00Z">
              <w:rPr>
                <w:b/>
              </w:rPr>
            </w:rPrChange>
          </w:rPr>
          <w:lastRenderedPageBreak/>
          <w:t>Region Based</w:t>
        </w:r>
      </w:ins>
      <w:ins w:id="165" w:author="Pavan Gururaj Muddebihal" w:date="2018-05-08T12:35:00Z">
        <w:r w:rsidRPr="006719E3">
          <w:rPr>
            <w:b/>
            <w:sz w:val="28"/>
            <w:szCs w:val="28"/>
            <w:rPrChange w:id="166" w:author="Pavan Gururaj Muddebihal" w:date="2018-05-08T12:35:00Z">
              <w:rPr>
                <w:b/>
              </w:rPr>
            </w:rPrChange>
          </w:rPr>
          <w:t xml:space="preserve"> </w:t>
        </w:r>
      </w:ins>
      <w:ins w:id="167" w:author="Pavan Gururaj Muddebihal" w:date="2018-05-08T12:36:00Z">
        <w:r>
          <w:rPr>
            <w:b/>
            <w:sz w:val="28"/>
            <w:szCs w:val="28"/>
          </w:rPr>
          <w:t xml:space="preserve">happiness </w:t>
        </w:r>
      </w:ins>
      <w:ins w:id="168" w:author="Pavan Gururaj Muddebihal" w:date="2018-05-08T12:35:00Z">
        <w:r w:rsidRPr="006719E3">
          <w:rPr>
            <w:b/>
            <w:sz w:val="28"/>
            <w:szCs w:val="28"/>
            <w:rPrChange w:id="169" w:author="Pavan Gururaj Muddebihal" w:date="2018-05-08T12:35:00Z">
              <w:rPr>
                <w:b/>
              </w:rPr>
            </w:rPrChange>
          </w:rPr>
          <w:t>attribute analysis</w:t>
        </w:r>
      </w:ins>
    </w:p>
    <w:p w14:paraId="0000BC5D" w14:textId="3746E299" w:rsidR="00A40F09" w:rsidRDefault="00A40F09" w:rsidP="006B045F">
      <w:pPr>
        <w:jc w:val="center"/>
        <w:rPr>
          <w:b/>
        </w:rPr>
      </w:pPr>
    </w:p>
    <w:p w14:paraId="356FE4DF" w14:textId="76334EFF" w:rsidR="00A40F09" w:rsidRDefault="006719E3" w:rsidP="006B045F">
      <w:pPr>
        <w:jc w:val="center"/>
        <w:rPr>
          <w:b/>
        </w:rPr>
      </w:pPr>
      <w:ins w:id="170" w:author="Pavan Gururaj Muddebihal" w:date="2018-05-08T12:36:00Z">
        <w:r>
          <w:rPr>
            <w:b/>
            <w:noProof/>
          </w:rPr>
          <w:drawing>
            <wp:inline distT="0" distB="0" distL="0" distR="0" wp14:anchorId="764188D0" wp14:editId="7E2AFCA2">
              <wp:extent cx="6178164" cy="3275330"/>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188421" cy="3280768"/>
                      </a:xfrm>
                      <a:prstGeom prst="rect">
                        <a:avLst/>
                      </a:prstGeom>
                      <a:noFill/>
                      <a:ln>
                        <a:noFill/>
                      </a:ln>
                    </pic:spPr>
                  </pic:pic>
                </a:graphicData>
              </a:graphic>
            </wp:inline>
          </w:drawing>
        </w:r>
      </w:ins>
    </w:p>
    <w:p w14:paraId="026535D9" w14:textId="7FCF87EA" w:rsidR="00A40F09" w:rsidRDefault="00A40F09" w:rsidP="006B045F">
      <w:pPr>
        <w:jc w:val="center"/>
        <w:rPr>
          <w:b/>
        </w:rPr>
      </w:pPr>
    </w:p>
    <w:p w14:paraId="579E2427" w14:textId="2B9DAD53" w:rsidR="00A40F09" w:rsidDel="001D4D51" w:rsidRDefault="00A40F09" w:rsidP="001D4D51">
      <w:pPr>
        <w:rPr>
          <w:del w:id="171" w:author="Dipankar Purohit" w:date="2018-05-08T14:51:00Z"/>
          <w:b/>
        </w:rPr>
        <w:pPrChange w:id="172" w:author="Dipankar Purohit" w:date="2018-05-08T14:51:00Z">
          <w:pPr>
            <w:jc w:val="center"/>
          </w:pPr>
        </w:pPrChange>
      </w:pPr>
    </w:p>
    <w:p w14:paraId="5B0F0937" w14:textId="3259CCD6" w:rsidR="001D4D51" w:rsidRDefault="001D4D51" w:rsidP="001D4D51">
      <w:pPr>
        <w:rPr>
          <w:ins w:id="173" w:author="Dipankar Purohit" w:date="2018-05-08T14:51:00Z"/>
          <w:b/>
        </w:rPr>
        <w:pPrChange w:id="174" w:author="Dipankar Purohit" w:date="2018-05-08T14:51:00Z">
          <w:pPr>
            <w:jc w:val="center"/>
          </w:pPr>
        </w:pPrChange>
      </w:pPr>
      <w:ins w:id="175" w:author="Dipankar Purohit" w:date="2018-05-08T14:51:00Z">
        <w:r>
          <w:rPr>
            <w:noProof/>
          </w:rPr>
          <w:drawing>
            <wp:inline distT="0" distB="0" distL="0" distR="0" wp14:anchorId="3A13ED35" wp14:editId="552921C6">
              <wp:extent cx="6004560" cy="3101340"/>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34487" t="20512" r="3269" b="9288"/>
                      <a:stretch/>
                    </pic:blipFill>
                    <pic:spPr bwMode="auto">
                      <a:xfrm>
                        <a:off x="0" y="0"/>
                        <a:ext cx="6004560" cy="3101340"/>
                      </a:xfrm>
                      <a:prstGeom prst="rect">
                        <a:avLst/>
                      </a:prstGeom>
                      <a:ln>
                        <a:noFill/>
                      </a:ln>
                      <a:extLst>
                        <a:ext uri="{53640926-AAD7-44D8-BBD7-CCE9431645EC}">
                          <a14:shadowObscured xmlns:a14="http://schemas.microsoft.com/office/drawing/2010/main"/>
                        </a:ext>
                      </a:extLst>
                    </pic:spPr>
                  </pic:pic>
                </a:graphicData>
              </a:graphic>
            </wp:inline>
          </w:drawing>
        </w:r>
      </w:ins>
    </w:p>
    <w:p w14:paraId="22B0E1FB" w14:textId="7D962C39" w:rsidR="00A40F09" w:rsidDel="001D4D51" w:rsidRDefault="00A40F09" w:rsidP="001D4D51">
      <w:pPr>
        <w:rPr>
          <w:del w:id="176" w:author="Dipankar Purohit" w:date="2018-05-08T14:51:00Z"/>
          <w:b/>
        </w:rPr>
        <w:pPrChange w:id="177" w:author="Dipankar Purohit" w:date="2018-05-08T14:51:00Z">
          <w:pPr>
            <w:jc w:val="center"/>
          </w:pPr>
        </w:pPrChange>
      </w:pPr>
    </w:p>
    <w:p w14:paraId="052B8843" w14:textId="77777777" w:rsidR="001D4D51" w:rsidRDefault="001D4D51" w:rsidP="001D4D51">
      <w:pPr>
        <w:rPr>
          <w:ins w:id="178" w:author="Dipankar Purohit" w:date="2018-05-08T14:52:00Z"/>
          <w:b/>
        </w:rPr>
        <w:pPrChange w:id="179" w:author="Dipankar Purohit" w:date="2018-05-08T14:51:00Z">
          <w:pPr>
            <w:jc w:val="center"/>
          </w:pPr>
        </w:pPrChange>
      </w:pPr>
    </w:p>
    <w:p w14:paraId="2F5DBA34" w14:textId="77777777" w:rsidR="001D4D51" w:rsidRDefault="001D4D51" w:rsidP="001D4D51">
      <w:pPr>
        <w:rPr>
          <w:ins w:id="180" w:author="Dipankar Purohit" w:date="2018-05-08T14:54:00Z"/>
          <w:noProof/>
        </w:rPr>
        <w:pPrChange w:id="181" w:author="Dipankar Purohit" w:date="2018-05-08T14:51:00Z">
          <w:pPr>
            <w:jc w:val="center"/>
          </w:pPr>
        </w:pPrChange>
      </w:pPr>
    </w:p>
    <w:p w14:paraId="2AA06C26" w14:textId="326D8A41" w:rsidR="00A40F09" w:rsidDel="001D4D51" w:rsidRDefault="001D4D51" w:rsidP="001D4D51">
      <w:pPr>
        <w:rPr>
          <w:del w:id="182" w:author="Dipankar Purohit" w:date="2018-05-08T14:51:00Z"/>
          <w:b/>
        </w:rPr>
        <w:pPrChange w:id="183" w:author="Dipankar Purohit" w:date="2018-05-08T14:51:00Z">
          <w:pPr>
            <w:jc w:val="center"/>
          </w:pPr>
        </w:pPrChange>
      </w:pPr>
      <w:ins w:id="184" w:author="Dipankar Purohit" w:date="2018-05-08T14:53:00Z">
        <w:r>
          <w:rPr>
            <w:noProof/>
          </w:rPr>
          <w:lastRenderedPageBreak/>
          <w:drawing>
            <wp:inline distT="0" distB="0" distL="0" distR="0" wp14:anchorId="7A0F4B9C" wp14:editId="4F1C99F1">
              <wp:extent cx="6420479" cy="17792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15043" r="1923" b="36638"/>
                      <a:stretch/>
                    </pic:blipFill>
                    <pic:spPr bwMode="auto">
                      <a:xfrm>
                        <a:off x="0" y="0"/>
                        <a:ext cx="6424683" cy="1780435"/>
                      </a:xfrm>
                      <a:prstGeom prst="rect">
                        <a:avLst/>
                      </a:prstGeom>
                      <a:ln>
                        <a:noFill/>
                      </a:ln>
                      <a:extLst>
                        <a:ext uri="{53640926-AAD7-44D8-BBD7-CCE9431645EC}">
                          <a14:shadowObscured xmlns:a14="http://schemas.microsoft.com/office/drawing/2010/main"/>
                        </a:ext>
                      </a:extLst>
                    </pic:spPr>
                  </pic:pic>
                </a:graphicData>
              </a:graphic>
            </wp:inline>
          </w:drawing>
        </w:r>
      </w:ins>
    </w:p>
    <w:p w14:paraId="2A77762C" w14:textId="43FD311A" w:rsidR="00A40F09" w:rsidRDefault="00A40F09" w:rsidP="001D4D51">
      <w:pPr>
        <w:rPr>
          <w:b/>
        </w:rPr>
        <w:pPrChange w:id="185" w:author="Dipankar Purohit" w:date="2018-05-08T14:51:00Z">
          <w:pPr>
            <w:jc w:val="center"/>
          </w:pPr>
        </w:pPrChange>
      </w:pPr>
    </w:p>
    <w:p w14:paraId="63519859" w14:textId="4C4E695F" w:rsidR="00A40F09" w:rsidRDefault="00A40F09" w:rsidP="006B045F">
      <w:pPr>
        <w:jc w:val="center"/>
        <w:rPr>
          <w:b/>
        </w:rPr>
      </w:pPr>
    </w:p>
    <w:p w14:paraId="5056AE97" w14:textId="77777777" w:rsidR="001D4D51" w:rsidRDefault="001D4D51" w:rsidP="001D4D51">
      <w:pPr>
        <w:rPr>
          <w:ins w:id="186" w:author="Dipankar Purohit" w:date="2018-05-08T14:54:00Z"/>
          <w:noProof/>
        </w:rPr>
        <w:pPrChange w:id="187" w:author="Dipankar Purohit" w:date="2018-05-08T14:54:00Z">
          <w:pPr>
            <w:jc w:val="center"/>
          </w:pPr>
        </w:pPrChange>
      </w:pPr>
    </w:p>
    <w:p w14:paraId="772D2F95" w14:textId="762AC1BC" w:rsidR="00A40F09" w:rsidRDefault="001D4D51" w:rsidP="001D4D51">
      <w:pPr>
        <w:rPr>
          <w:ins w:id="188" w:author="Dipankar Purohit" w:date="2018-05-08T14:56:00Z"/>
          <w:b/>
        </w:rPr>
        <w:pPrChange w:id="189" w:author="Dipankar Purohit" w:date="2018-05-08T14:54:00Z">
          <w:pPr>
            <w:jc w:val="center"/>
          </w:pPr>
        </w:pPrChange>
      </w:pPr>
      <w:ins w:id="190" w:author="Dipankar Purohit" w:date="2018-05-08T14:54:00Z">
        <w:r>
          <w:rPr>
            <w:noProof/>
          </w:rPr>
          <w:drawing>
            <wp:inline distT="0" distB="0" distL="0" distR="0" wp14:anchorId="6D7B5ECF" wp14:editId="01B2E673">
              <wp:extent cx="4351020" cy="3745075"/>
              <wp:effectExtent l="0" t="0" r="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8547" r="66859" b="40740"/>
                      <a:stretch/>
                    </pic:blipFill>
                    <pic:spPr bwMode="auto">
                      <a:xfrm>
                        <a:off x="0" y="0"/>
                        <a:ext cx="4358038" cy="3751116"/>
                      </a:xfrm>
                      <a:prstGeom prst="rect">
                        <a:avLst/>
                      </a:prstGeom>
                      <a:ln>
                        <a:noFill/>
                      </a:ln>
                      <a:extLst>
                        <a:ext uri="{53640926-AAD7-44D8-BBD7-CCE9431645EC}">
                          <a14:shadowObscured xmlns:a14="http://schemas.microsoft.com/office/drawing/2010/main"/>
                        </a:ext>
                      </a:extLst>
                    </pic:spPr>
                  </pic:pic>
                </a:graphicData>
              </a:graphic>
            </wp:inline>
          </w:drawing>
        </w:r>
      </w:ins>
    </w:p>
    <w:p w14:paraId="61573C4F" w14:textId="43246A2C" w:rsidR="001D4D51" w:rsidRDefault="001D4D51" w:rsidP="001D4D51">
      <w:pPr>
        <w:rPr>
          <w:ins w:id="191" w:author="Dipankar Purohit" w:date="2018-05-08T14:56:00Z"/>
          <w:b/>
        </w:rPr>
        <w:pPrChange w:id="192" w:author="Dipankar Purohit" w:date="2018-05-08T14:54:00Z">
          <w:pPr>
            <w:jc w:val="center"/>
          </w:pPr>
        </w:pPrChange>
      </w:pPr>
    </w:p>
    <w:p w14:paraId="5C872FDF" w14:textId="77777777" w:rsidR="001D4D51" w:rsidRDefault="001D4D51" w:rsidP="001D4D51">
      <w:pPr>
        <w:rPr>
          <w:ins w:id="193" w:author="Dipankar Purohit" w:date="2018-05-08T14:57:00Z"/>
          <w:noProof/>
        </w:rPr>
        <w:pPrChange w:id="194" w:author="Dipankar Purohit" w:date="2018-05-08T14:54:00Z">
          <w:pPr>
            <w:jc w:val="center"/>
          </w:pPr>
        </w:pPrChange>
      </w:pPr>
    </w:p>
    <w:p w14:paraId="6709F59F" w14:textId="109757A7" w:rsidR="001D4D51" w:rsidRDefault="001D4D51" w:rsidP="001D4D51">
      <w:pPr>
        <w:rPr>
          <w:ins w:id="195" w:author="Dipankar Purohit" w:date="2018-05-08T14:57:00Z"/>
          <w:b/>
        </w:rPr>
        <w:pPrChange w:id="196" w:author="Dipankar Purohit" w:date="2018-05-08T14:54:00Z">
          <w:pPr>
            <w:jc w:val="center"/>
          </w:pPr>
        </w:pPrChange>
      </w:pPr>
      <w:ins w:id="197" w:author="Dipankar Purohit" w:date="2018-05-08T14:56:00Z">
        <w:r>
          <w:rPr>
            <w:noProof/>
          </w:rPr>
          <w:lastRenderedPageBreak/>
          <w:drawing>
            <wp:inline distT="0" distB="0" distL="0" distR="0" wp14:anchorId="5C3E5043" wp14:editId="6D1A2B13">
              <wp:extent cx="5836920" cy="360497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32692" t="27008" r="5449" b="5071"/>
                      <a:stretch/>
                    </pic:blipFill>
                    <pic:spPr bwMode="auto">
                      <a:xfrm>
                        <a:off x="0" y="0"/>
                        <a:ext cx="5843439" cy="3609005"/>
                      </a:xfrm>
                      <a:prstGeom prst="rect">
                        <a:avLst/>
                      </a:prstGeom>
                      <a:ln>
                        <a:noFill/>
                      </a:ln>
                      <a:extLst>
                        <a:ext uri="{53640926-AAD7-44D8-BBD7-CCE9431645EC}">
                          <a14:shadowObscured xmlns:a14="http://schemas.microsoft.com/office/drawing/2010/main"/>
                        </a:ext>
                      </a:extLst>
                    </pic:spPr>
                  </pic:pic>
                </a:graphicData>
              </a:graphic>
            </wp:inline>
          </w:drawing>
        </w:r>
      </w:ins>
    </w:p>
    <w:p w14:paraId="333C2EA7" w14:textId="352A79D3" w:rsidR="001D4D51" w:rsidDel="001D4D51" w:rsidRDefault="001D4D51" w:rsidP="001D4D51">
      <w:pPr>
        <w:rPr>
          <w:del w:id="198" w:author="Dipankar Purohit" w:date="2018-05-08T14:58:00Z"/>
          <w:b/>
        </w:rPr>
        <w:pPrChange w:id="199" w:author="Dipankar Purohit" w:date="2018-05-08T14:58:00Z">
          <w:pPr>
            <w:jc w:val="center"/>
          </w:pPr>
        </w:pPrChange>
      </w:pPr>
    </w:p>
    <w:p w14:paraId="399065B3" w14:textId="77777777" w:rsidR="001D4D51" w:rsidRDefault="001D4D51" w:rsidP="001D4D51">
      <w:pPr>
        <w:rPr>
          <w:ins w:id="200" w:author="Dipankar Purohit" w:date="2018-05-08T14:58:00Z"/>
          <w:b/>
        </w:rPr>
        <w:pPrChange w:id="201" w:author="Dipankar Purohit" w:date="2018-05-08T14:54:00Z">
          <w:pPr>
            <w:jc w:val="center"/>
          </w:pPr>
        </w:pPrChange>
      </w:pPr>
    </w:p>
    <w:p w14:paraId="6F1785E1" w14:textId="77777777" w:rsidR="00F86EAF" w:rsidRDefault="00F86EAF" w:rsidP="00F86EAF">
      <w:pPr>
        <w:rPr>
          <w:ins w:id="202" w:author="Dipankar Purohit" w:date="2018-05-08T15:01:00Z"/>
          <w:noProof/>
        </w:rPr>
        <w:pPrChange w:id="203" w:author="Dipankar Purohit" w:date="2018-05-08T15:00:00Z">
          <w:pPr>
            <w:jc w:val="center"/>
          </w:pPr>
        </w:pPrChange>
      </w:pPr>
    </w:p>
    <w:p w14:paraId="351E4B37" w14:textId="2924427D" w:rsidR="001D4D51" w:rsidDel="00F86EAF" w:rsidRDefault="00F86EAF" w:rsidP="001D4D51">
      <w:pPr>
        <w:rPr>
          <w:del w:id="204" w:author="Dipankar Purohit" w:date="2018-05-08T15:00:00Z"/>
          <w:b/>
        </w:rPr>
        <w:pPrChange w:id="205" w:author="Dipankar Purohit" w:date="2018-05-08T14:58:00Z">
          <w:pPr>
            <w:jc w:val="center"/>
          </w:pPr>
        </w:pPrChange>
      </w:pPr>
      <w:ins w:id="206" w:author="Dipankar Purohit" w:date="2018-05-08T15:00:00Z">
        <w:r>
          <w:rPr>
            <w:noProof/>
          </w:rPr>
          <w:drawing>
            <wp:inline distT="0" distB="0" distL="0" distR="0" wp14:anchorId="4EE3C0EA" wp14:editId="49E3C69C">
              <wp:extent cx="6183630" cy="3204967"/>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34103" t="14359" r="1090" b="25926"/>
                      <a:stretch/>
                    </pic:blipFill>
                    <pic:spPr bwMode="auto">
                      <a:xfrm>
                        <a:off x="0" y="0"/>
                        <a:ext cx="6195523" cy="3211131"/>
                      </a:xfrm>
                      <a:prstGeom prst="rect">
                        <a:avLst/>
                      </a:prstGeom>
                      <a:ln>
                        <a:noFill/>
                      </a:ln>
                      <a:extLst>
                        <a:ext uri="{53640926-AAD7-44D8-BBD7-CCE9431645EC}">
                          <a14:shadowObscured xmlns:a14="http://schemas.microsoft.com/office/drawing/2010/main"/>
                        </a:ext>
                      </a:extLst>
                    </pic:spPr>
                  </pic:pic>
                </a:graphicData>
              </a:graphic>
            </wp:inline>
          </w:drawing>
        </w:r>
      </w:ins>
    </w:p>
    <w:p w14:paraId="05054E23" w14:textId="37934738" w:rsidR="00A40F09" w:rsidRDefault="00A40F09" w:rsidP="00F86EAF">
      <w:pPr>
        <w:rPr>
          <w:b/>
        </w:rPr>
        <w:pPrChange w:id="207" w:author="Dipankar Purohit" w:date="2018-05-08T15:00:00Z">
          <w:pPr>
            <w:jc w:val="center"/>
          </w:pPr>
        </w:pPrChange>
      </w:pPr>
    </w:p>
    <w:p w14:paraId="281FF328" w14:textId="224625AC" w:rsidR="00A40F09" w:rsidRDefault="00A40F09" w:rsidP="006B045F">
      <w:pPr>
        <w:jc w:val="center"/>
        <w:rPr>
          <w:ins w:id="208" w:author="Dipankar Purohit" w:date="2018-05-08T15:01:00Z"/>
          <w:b/>
        </w:rPr>
      </w:pPr>
    </w:p>
    <w:p w14:paraId="4D5A6CDA" w14:textId="77777777" w:rsidR="00F86EAF" w:rsidRDefault="00F86EAF" w:rsidP="006B045F">
      <w:pPr>
        <w:jc w:val="center"/>
        <w:rPr>
          <w:ins w:id="209" w:author="Dipankar Purohit" w:date="2018-05-08T15:01:00Z"/>
          <w:noProof/>
        </w:rPr>
      </w:pPr>
    </w:p>
    <w:p w14:paraId="782009D4" w14:textId="7E95A150" w:rsidR="00F86EAF" w:rsidRDefault="00F86EAF" w:rsidP="006B045F">
      <w:pPr>
        <w:jc w:val="center"/>
        <w:rPr>
          <w:b/>
        </w:rPr>
      </w:pPr>
      <w:ins w:id="210" w:author="Dipankar Purohit" w:date="2018-05-08T15:01:00Z">
        <w:r>
          <w:rPr>
            <w:noProof/>
          </w:rPr>
          <w:lastRenderedPageBreak/>
          <w:drawing>
            <wp:inline distT="0" distB="0" distL="0" distR="0" wp14:anchorId="0FCFAA30" wp14:editId="5B5590E7">
              <wp:extent cx="5915538" cy="393192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34551" t="15271" r="1025" b="8604"/>
                      <a:stretch/>
                    </pic:blipFill>
                    <pic:spPr bwMode="auto">
                      <a:xfrm>
                        <a:off x="0" y="0"/>
                        <a:ext cx="5927223" cy="3939687"/>
                      </a:xfrm>
                      <a:prstGeom prst="rect">
                        <a:avLst/>
                      </a:prstGeom>
                      <a:ln>
                        <a:noFill/>
                      </a:ln>
                      <a:extLst>
                        <a:ext uri="{53640926-AAD7-44D8-BBD7-CCE9431645EC}">
                          <a14:shadowObscured xmlns:a14="http://schemas.microsoft.com/office/drawing/2010/main"/>
                        </a:ext>
                      </a:extLst>
                    </pic:spPr>
                  </pic:pic>
                </a:graphicData>
              </a:graphic>
            </wp:inline>
          </w:drawing>
        </w:r>
      </w:ins>
    </w:p>
    <w:p w14:paraId="1DF6D9EC" w14:textId="39748867" w:rsidR="00A40F09" w:rsidRDefault="00A40F09" w:rsidP="006B045F">
      <w:pPr>
        <w:jc w:val="center"/>
        <w:rPr>
          <w:ins w:id="211" w:author="Dipankar Purohit" w:date="2018-05-08T15:02:00Z"/>
          <w:b/>
        </w:rPr>
      </w:pPr>
    </w:p>
    <w:p w14:paraId="5C403663" w14:textId="77777777" w:rsidR="00F86EAF" w:rsidRDefault="00F86EAF" w:rsidP="006B045F">
      <w:pPr>
        <w:jc w:val="center"/>
        <w:rPr>
          <w:ins w:id="212" w:author="Dipankar Purohit" w:date="2018-05-08T15:02:00Z"/>
          <w:noProof/>
        </w:rPr>
      </w:pPr>
    </w:p>
    <w:p w14:paraId="46A1A053" w14:textId="05D5202E" w:rsidR="00F86EAF" w:rsidRDefault="00F86EAF" w:rsidP="006B045F">
      <w:pPr>
        <w:jc w:val="center"/>
        <w:rPr>
          <w:b/>
        </w:rPr>
      </w:pPr>
      <w:ins w:id="213" w:author="Dipankar Purohit" w:date="2018-05-08T15:02:00Z">
        <w:r>
          <w:rPr>
            <w:noProof/>
          </w:rPr>
          <w:drawing>
            <wp:inline distT="0" distB="0" distL="0" distR="0" wp14:anchorId="321A6FE6" wp14:editId="7EC5971B">
              <wp:extent cx="6182418" cy="3128010"/>
              <wp:effectExtent l="0" t="0" r="889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34295" t="15499" r="1089" b="26381"/>
                      <a:stretch/>
                    </pic:blipFill>
                    <pic:spPr bwMode="auto">
                      <a:xfrm>
                        <a:off x="0" y="0"/>
                        <a:ext cx="6185828" cy="3129735"/>
                      </a:xfrm>
                      <a:prstGeom prst="rect">
                        <a:avLst/>
                      </a:prstGeom>
                      <a:ln>
                        <a:noFill/>
                      </a:ln>
                      <a:extLst>
                        <a:ext uri="{53640926-AAD7-44D8-BBD7-CCE9431645EC}">
                          <a14:shadowObscured xmlns:a14="http://schemas.microsoft.com/office/drawing/2010/main"/>
                        </a:ext>
                      </a:extLst>
                    </pic:spPr>
                  </pic:pic>
                </a:graphicData>
              </a:graphic>
            </wp:inline>
          </w:drawing>
        </w:r>
      </w:ins>
    </w:p>
    <w:p w14:paraId="4ED94074" w14:textId="7D2C8487" w:rsidR="00A40F09" w:rsidRDefault="00A40F09" w:rsidP="006B045F">
      <w:pPr>
        <w:jc w:val="center"/>
        <w:rPr>
          <w:ins w:id="214" w:author="Dipankar Purohit" w:date="2018-05-08T15:04:00Z"/>
          <w:b/>
        </w:rPr>
      </w:pPr>
    </w:p>
    <w:p w14:paraId="33E90A00" w14:textId="77777777" w:rsidR="00F86EAF" w:rsidRDefault="00F86EAF" w:rsidP="006B045F">
      <w:pPr>
        <w:jc w:val="center"/>
        <w:rPr>
          <w:ins w:id="215" w:author="Dipankar Purohit" w:date="2018-05-08T15:04:00Z"/>
          <w:noProof/>
        </w:rPr>
      </w:pPr>
    </w:p>
    <w:p w14:paraId="2FE525BB" w14:textId="48BDC987" w:rsidR="00F86EAF" w:rsidRDefault="00F86EAF" w:rsidP="006B045F">
      <w:pPr>
        <w:jc w:val="center"/>
        <w:rPr>
          <w:b/>
        </w:rPr>
      </w:pPr>
      <w:ins w:id="216" w:author="Dipankar Purohit" w:date="2018-05-08T15:04:00Z">
        <w:r>
          <w:rPr>
            <w:noProof/>
          </w:rPr>
          <w:drawing>
            <wp:inline distT="0" distB="0" distL="0" distR="0" wp14:anchorId="7A7B780B" wp14:editId="3403B049">
              <wp:extent cx="6157311" cy="402780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34424" t="15726" r="705" b="8832"/>
                      <a:stretch/>
                    </pic:blipFill>
                    <pic:spPr bwMode="auto">
                      <a:xfrm>
                        <a:off x="0" y="0"/>
                        <a:ext cx="6168551" cy="4035157"/>
                      </a:xfrm>
                      <a:prstGeom prst="rect">
                        <a:avLst/>
                      </a:prstGeom>
                      <a:ln>
                        <a:noFill/>
                      </a:ln>
                      <a:extLst>
                        <a:ext uri="{53640926-AAD7-44D8-BBD7-CCE9431645EC}">
                          <a14:shadowObscured xmlns:a14="http://schemas.microsoft.com/office/drawing/2010/main"/>
                        </a:ext>
                      </a:extLst>
                    </pic:spPr>
                  </pic:pic>
                </a:graphicData>
              </a:graphic>
            </wp:inline>
          </w:drawing>
        </w:r>
      </w:ins>
    </w:p>
    <w:p w14:paraId="014CC0A2" w14:textId="7886AF3C" w:rsidR="00A40F09" w:rsidRDefault="00A40F09" w:rsidP="006B045F">
      <w:pPr>
        <w:jc w:val="center"/>
        <w:rPr>
          <w:b/>
        </w:rPr>
      </w:pPr>
    </w:p>
    <w:sectPr w:rsidR="00A40F09" w:rsidSect="00E94E89">
      <w:footerReference w:type="default" r:id="rId44"/>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F041C8A" w14:textId="77777777" w:rsidR="005E7466" w:rsidRDefault="005E7466" w:rsidP="00BB0745">
      <w:pPr>
        <w:spacing w:after="0" w:line="240" w:lineRule="auto"/>
      </w:pPr>
      <w:r>
        <w:separator/>
      </w:r>
    </w:p>
  </w:endnote>
  <w:endnote w:type="continuationSeparator" w:id="0">
    <w:p w14:paraId="435696E9" w14:textId="77777777" w:rsidR="005E7466" w:rsidRDefault="005E7466" w:rsidP="00BB074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DengXian">
    <w:altName w:val="等线"/>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43" w:usb2="00000009" w:usb3="00000000" w:csb0="000001FF" w:csb1="00000000"/>
  </w:font>
  <w:font w:name="DengXian Light">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122599"/>
      <w:docPartObj>
        <w:docPartGallery w:val="Page Numbers (Bottom of Page)"/>
        <w:docPartUnique/>
      </w:docPartObj>
    </w:sdtPr>
    <w:sdtEndPr>
      <w:rPr>
        <w:noProof/>
      </w:rPr>
    </w:sdtEndPr>
    <w:sdtContent>
      <w:p w14:paraId="610E6472" w14:textId="5EA5AE80" w:rsidR="005E7466" w:rsidRDefault="005E7466">
        <w:pPr>
          <w:pStyle w:val="Footer"/>
          <w:jc w:val="center"/>
        </w:pPr>
        <w:r>
          <w:fldChar w:fldCharType="begin"/>
        </w:r>
        <w:r>
          <w:instrText xml:space="preserve"> PAGE   \* MERGEFORMAT </w:instrText>
        </w:r>
        <w:r>
          <w:fldChar w:fldCharType="separate"/>
        </w:r>
        <w:r w:rsidR="004540E5">
          <w:rPr>
            <w:noProof/>
          </w:rPr>
          <w:t>5</w:t>
        </w:r>
        <w:r>
          <w:rPr>
            <w:noProof/>
          </w:rPr>
          <w:fldChar w:fldCharType="end"/>
        </w:r>
      </w:p>
    </w:sdtContent>
  </w:sdt>
  <w:p w14:paraId="24CC57B4" w14:textId="77777777" w:rsidR="005E7466" w:rsidRDefault="005E746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FCC6242" w14:textId="77777777" w:rsidR="005E7466" w:rsidRDefault="005E7466" w:rsidP="00BB0745">
      <w:pPr>
        <w:spacing w:after="0" w:line="240" w:lineRule="auto"/>
      </w:pPr>
      <w:r>
        <w:separator/>
      </w:r>
    </w:p>
  </w:footnote>
  <w:footnote w:type="continuationSeparator" w:id="0">
    <w:p w14:paraId="2F691AFB" w14:textId="77777777" w:rsidR="005E7466" w:rsidRDefault="005E7466" w:rsidP="00BB074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50B7289"/>
    <w:multiLevelType w:val="multilevel"/>
    <w:tmpl w:val="7A4883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6CB7BDC"/>
    <w:multiLevelType w:val="multilevel"/>
    <w:tmpl w:val="166EF2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0956DDE"/>
    <w:multiLevelType w:val="multilevel"/>
    <w:tmpl w:val="4A4465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446F173D"/>
    <w:multiLevelType w:val="multilevel"/>
    <w:tmpl w:val="5B4625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5A664C62"/>
    <w:multiLevelType w:val="multilevel"/>
    <w:tmpl w:val="46D0F0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65C34776"/>
    <w:multiLevelType w:val="multilevel"/>
    <w:tmpl w:val="6C5C7B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68F132CD"/>
    <w:multiLevelType w:val="multilevel"/>
    <w:tmpl w:val="2CB0AD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6"/>
  </w:num>
  <w:num w:numId="2">
    <w:abstractNumId w:val="4"/>
  </w:num>
  <w:num w:numId="3">
    <w:abstractNumId w:val="3"/>
  </w:num>
  <w:num w:numId="4">
    <w:abstractNumId w:val="2"/>
  </w:num>
  <w:num w:numId="5">
    <w:abstractNumId w:val="1"/>
  </w:num>
  <w:num w:numId="6">
    <w:abstractNumId w:val="5"/>
  </w:num>
  <w:num w:numId="7">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Dipankar Purohit">
    <w15:presenceInfo w15:providerId="Windows Live" w15:userId="fa2b6432d650e5fd"/>
  </w15:person>
  <w15:person w15:author="Xiao, Xiao (Ann)">
    <w15:presenceInfo w15:providerId="AD" w15:userId="S-1-5-21-181595373-2238337488-1957983768-1001"/>
  </w15:person>
  <w15:person w15:author="Pavan Gururaj Muddebihal">
    <w15:presenceInfo w15:providerId="AD" w15:userId="S-1-5-21-945540591-4024260831-3861152641-25658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grammar="clean"/>
  <w:trackRevisions/>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0NzAytTA3M7QwNDYxNzNS0lEKTi0uzszPAykwrAUAr10lqSwAAAA="/>
  </w:docVars>
  <w:rsids>
    <w:rsidRoot w:val="00E94E89"/>
    <w:rsid w:val="000153B2"/>
    <w:rsid w:val="00033960"/>
    <w:rsid w:val="00073216"/>
    <w:rsid w:val="00092250"/>
    <w:rsid w:val="000A5946"/>
    <w:rsid w:val="001027C7"/>
    <w:rsid w:val="00126541"/>
    <w:rsid w:val="001543AB"/>
    <w:rsid w:val="00163843"/>
    <w:rsid w:val="00171564"/>
    <w:rsid w:val="00190668"/>
    <w:rsid w:val="001A3C4D"/>
    <w:rsid w:val="001C1C95"/>
    <w:rsid w:val="001D4D51"/>
    <w:rsid w:val="0021681C"/>
    <w:rsid w:val="00237919"/>
    <w:rsid w:val="00244FCA"/>
    <w:rsid w:val="00245358"/>
    <w:rsid w:val="00250B27"/>
    <w:rsid w:val="00284216"/>
    <w:rsid w:val="002A56AD"/>
    <w:rsid w:val="002A7A49"/>
    <w:rsid w:val="002B17EA"/>
    <w:rsid w:val="002E2293"/>
    <w:rsid w:val="002E445A"/>
    <w:rsid w:val="002F5EDD"/>
    <w:rsid w:val="002F6FD8"/>
    <w:rsid w:val="00314B85"/>
    <w:rsid w:val="00317A25"/>
    <w:rsid w:val="003219D5"/>
    <w:rsid w:val="003C203F"/>
    <w:rsid w:val="00400911"/>
    <w:rsid w:val="0044228C"/>
    <w:rsid w:val="004540E5"/>
    <w:rsid w:val="00474DDD"/>
    <w:rsid w:val="00483B3A"/>
    <w:rsid w:val="004C2396"/>
    <w:rsid w:val="00504A87"/>
    <w:rsid w:val="00514237"/>
    <w:rsid w:val="005B364C"/>
    <w:rsid w:val="005C3C8D"/>
    <w:rsid w:val="005D424E"/>
    <w:rsid w:val="005E7466"/>
    <w:rsid w:val="006636F1"/>
    <w:rsid w:val="006719E3"/>
    <w:rsid w:val="00683D2F"/>
    <w:rsid w:val="006B045F"/>
    <w:rsid w:val="006D28BD"/>
    <w:rsid w:val="00705CF3"/>
    <w:rsid w:val="00723399"/>
    <w:rsid w:val="00731E6A"/>
    <w:rsid w:val="00732323"/>
    <w:rsid w:val="00742F6F"/>
    <w:rsid w:val="007F581D"/>
    <w:rsid w:val="00844CAD"/>
    <w:rsid w:val="008502D5"/>
    <w:rsid w:val="0085422E"/>
    <w:rsid w:val="00875B5A"/>
    <w:rsid w:val="008A73BB"/>
    <w:rsid w:val="008B6A4B"/>
    <w:rsid w:val="008C0E90"/>
    <w:rsid w:val="008D09A2"/>
    <w:rsid w:val="008D4442"/>
    <w:rsid w:val="0091623D"/>
    <w:rsid w:val="00917126"/>
    <w:rsid w:val="00924715"/>
    <w:rsid w:val="00935D9D"/>
    <w:rsid w:val="00956FE3"/>
    <w:rsid w:val="00991058"/>
    <w:rsid w:val="00995985"/>
    <w:rsid w:val="009A6813"/>
    <w:rsid w:val="009B213E"/>
    <w:rsid w:val="009B6290"/>
    <w:rsid w:val="00A00D22"/>
    <w:rsid w:val="00A33A3C"/>
    <w:rsid w:val="00A40186"/>
    <w:rsid w:val="00A40F09"/>
    <w:rsid w:val="00A80D37"/>
    <w:rsid w:val="00AB2E3B"/>
    <w:rsid w:val="00AC0A7E"/>
    <w:rsid w:val="00B04B18"/>
    <w:rsid w:val="00B1494E"/>
    <w:rsid w:val="00B2157E"/>
    <w:rsid w:val="00B24314"/>
    <w:rsid w:val="00B56649"/>
    <w:rsid w:val="00BB0745"/>
    <w:rsid w:val="00BD7EB4"/>
    <w:rsid w:val="00BE42E3"/>
    <w:rsid w:val="00C372CE"/>
    <w:rsid w:val="00D6014B"/>
    <w:rsid w:val="00D616C5"/>
    <w:rsid w:val="00DA627F"/>
    <w:rsid w:val="00DB3004"/>
    <w:rsid w:val="00DD4DAA"/>
    <w:rsid w:val="00DF4267"/>
    <w:rsid w:val="00E01489"/>
    <w:rsid w:val="00E4543C"/>
    <w:rsid w:val="00E84190"/>
    <w:rsid w:val="00E94E89"/>
    <w:rsid w:val="00E95B42"/>
    <w:rsid w:val="00EA18EF"/>
    <w:rsid w:val="00EC7ED7"/>
    <w:rsid w:val="00EF3E37"/>
    <w:rsid w:val="00F0645A"/>
    <w:rsid w:val="00F531BD"/>
    <w:rsid w:val="00F86EAF"/>
    <w:rsid w:val="00F94810"/>
    <w:rsid w:val="00FE765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9E12A1"/>
  <w15:chartTrackingRefBased/>
  <w15:docId w15:val="{EA7F0434-69D8-46F0-9C88-98789461C8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SimSun"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E94E89"/>
    <w:pPr>
      <w:spacing w:after="0" w:line="240" w:lineRule="auto"/>
    </w:pPr>
    <w:rPr>
      <w:rFonts w:eastAsiaTheme="minorEastAsia"/>
    </w:rPr>
  </w:style>
  <w:style w:type="character" w:customStyle="1" w:styleId="NoSpacingChar">
    <w:name w:val="No Spacing Char"/>
    <w:basedOn w:val="DefaultParagraphFont"/>
    <w:link w:val="NoSpacing"/>
    <w:uiPriority w:val="1"/>
    <w:rsid w:val="00E94E89"/>
    <w:rPr>
      <w:rFonts w:eastAsiaTheme="minorEastAsia"/>
    </w:rPr>
  </w:style>
  <w:style w:type="paragraph" w:styleId="Header">
    <w:name w:val="header"/>
    <w:basedOn w:val="Normal"/>
    <w:link w:val="HeaderChar"/>
    <w:uiPriority w:val="99"/>
    <w:unhideWhenUsed/>
    <w:rsid w:val="00BB0745"/>
    <w:pPr>
      <w:tabs>
        <w:tab w:val="center" w:pos="4680"/>
        <w:tab w:val="right" w:pos="9360"/>
      </w:tabs>
      <w:spacing w:after="0" w:line="240" w:lineRule="auto"/>
    </w:pPr>
  </w:style>
  <w:style w:type="character" w:customStyle="1" w:styleId="HeaderChar">
    <w:name w:val="Header Char"/>
    <w:basedOn w:val="DefaultParagraphFont"/>
    <w:link w:val="Header"/>
    <w:uiPriority w:val="99"/>
    <w:rsid w:val="00BB0745"/>
  </w:style>
  <w:style w:type="paragraph" w:styleId="Footer">
    <w:name w:val="footer"/>
    <w:basedOn w:val="Normal"/>
    <w:link w:val="FooterChar"/>
    <w:uiPriority w:val="99"/>
    <w:unhideWhenUsed/>
    <w:rsid w:val="00BB0745"/>
    <w:pPr>
      <w:tabs>
        <w:tab w:val="center" w:pos="4680"/>
        <w:tab w:val="right" w:pos="9360"/>
      </w:tabs>
      <w:spacing w:after="0" w:line="240" w:lineRule="auto"/>
    </w:pPr>
  </w:style>
  <w:style w:type="character" w:customStyle="1" w:styleId="FooterChar">
    <w:name w:val="Footer Char"/>
    <w:basedOn w:val="DefaultParagraphFont"/>
    <w:link w:val="Footer"/>
    <w:uiPriority w:val="99"/>
    <w:rsid w:val="00BB0745"/>
  </w:style>
  <w:style w:type="paragraph" w:styleId="NormalWeb">
    <w:name w:val="Normal (Web)"/>
    <w:basedOn w:val="Normal"/>
    <w:uiPriority w:val="99"/>
    <w:semiHidden/>
    <w:unhideWhenUsed/>
    <w:rsid w:val="00126541"/>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pkg">
    <w:name w:val="pkg"/>
    <w:basedOn w:val="DefaultParagraphFont"/>
    <w:rsid w:val="00514237"/>
  </w:style>
  <w:style w:type="paragraph" w:styleId="BalloonText">
    <w:name w:val="Balloon Text"/>
    <w:basedOn w:val="Normal"/>
    <w:link w:val="BalloonTextChar"/>
    <w:uiPriority w:val="99"/>
    <w:semiHidden/>
    <w:unhideWhenUsed/>
    <w:rsid w:val="00DF426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F4267"/>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62838607">
      <w:bodyDiv w:val="1"/>
      <w:marLeft w:val="0"/>
      <w:marRight w:val="0"/>
      <w:marTop w:val="0"/>
      <w:marBottom w:val="0"/>
      <w:divBdr>
        <w:top w:val="none" w:sz="0" w:space="0" w:color="auto"/>
        <w:left w:val="none" w:sz="0" w:space="0" w:color="auto"/>
        <w:bottom w:val="none" w:sz="0" w:space="0" w:color="auto"/>
        <w:right w:val="none" w:sz="0" w:space="0" w:color="auto"/>
      </w:divBdr>
    </w:div>
    <w:div w:id="770781081">
      <w:bodyDiv w:val="1"/>
      <w:marLeft w:val="0"/>
      <w:marRight w:val="0"/>
      <w:marTop w:val="0"/>
      <w:marBottom w:val="0"/>
      <w:divBdr>
        <w:top w:val="none" w:sz="0" w:space="0" w:color="auto"/>
        <w:left w:val="none" w:sz="0" w:space="0" w:color="auto"/>
        <w:bottom w:val="none" w:sz="0" w:space="0" w:color="auto"/>
        <w:right w:val="none" w:sz="0" w:space="0" w:color="auto"/>
      </w:divBdr>
    </w:div>
    <w:div w:id="1063218624">
      <w:bodyDiv w:val="1"/>
      <w:marLeft w:val="0"/>
      <w:marRight w:val="0"/>
      <w:marTop w:val="0"/>
      <w:marBottom w:val="0"/>
      <w:divBdr>
        <w:top w:val="none" w:sz="0" w:space="0" w:color="auto"/>
        <w:left w:val="none" w:sz="0" w:space="0" w:color="auto"/>
        <w:bottom w:val="none" w:sz="0" w:space="0" w:color="auto"/>
        <w:right w:val="none" w:sz="0" w:space="0" w:color="auto"/>
      </w:divBdr>
    </w:div>
    <w:div w:id="1298877142">
      <w:bodyDiv w:val="1"/>
      <w:marLeft w:val="0"/>
      <w:marRight w:val="0"/>
      <w:marTop w:val="0"/>
      <w:marBottom w:val="0"/>
      <w:divBdr>
        <w:top w:val="none" w:sz="0" w:space="0" w:color="auto"/>
        <w:left w:val="none" w:sz="0" w:space="0" w:color="auto"/>
        <w:bottom w:val="none" w:sz="0" w:space="0" w:color="auto"/>
        <w:right w:val="none" w:sz="0" w:space="0" w:color="auto"/>
      </w:divBdr>
    </w:div>
    <w:div w:id="1461194278">
      <w:bodyDiv w:val="1"/>
      <w:marLeft w:val="0"/>
      <w:marRight w:val="0"/>
      <w:marTop w:val="0"/>
      <w:marBottom w:val="0"/>
      <w:divBdr>
        <w:top w:val="none" w:sz="0" w:space="0" w:color="auto"/>
        <w:left w:val="none" w:sz="0" w:space="0" w:color="auto"/>
        <w:bottom w:val="none" w:sz="0" w:space="0" w:color="auto"/>
        <w:right w:val="none" w:sz="0" w:space="0" w:color="auto"/>
      </w:divBdr>
    </w:div>
    <w:div w:id="1635713959">
      <w:bodyDiv w:val="1"/>
      <w:marLeft w:val="0"/>
      <w:marRight w:val="0"/>
      <w:marTop w:val="0"/>
      <w:marBottom w:val="0"/>
      <w:divBdr>
        <w:top w:val="none" w:sz="0" w:space="0" w:color="auto"/>
        <w:left w:val="none" w:sz="0" w:space="0" w:color="auto"/>
        <w:bottom w:val="none" w:sz="0" w:space="0" w:color="auto"/>
        <w:right w:val="none" w:sz="0" w:space="0" w:color="auto"/>
      </w:divBdr>
    </w:div>
    <w:div w:id="16648203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numbering" Target="numbering.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microsoft.com/office/2011/relationships/people" Target="people.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gif"/><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10FE7EB-40E6-4724-8159-8CA8C9660B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378</TotalTime>
  <Pages>28</Pages>
  <Words>2986</Words>
  <Characters>17022</Characters>
  <Application>Microsoft Office Word</Application>
  <DocSecurity>0</DocSecurity>
  <Lines>141</Lines>
  <Paragraphs>39</Paragraphs>
  <ScaleCrop>false</ScaleCrop>
  <HeadingPairs>
    <vt:vector size="2" baseType="variant">
      <vt:variant>
        <vt:lpstr>Title</vt:lpstr>
      </vt:variant>
      <vt:variant>
        <vt:i4>1</vt:i4>
      </vt:variant>
    </vt:vector>
  </HeadingPairs>
  <TitlesOfParts>
    <vt:vector size="1" baseType="lpstr">
      <vt:lpstr>World Happiness Report</vt:lpstr>
    </vt:vector>
  </TitlesOfParts>
  <Company>DS0 – 545 – Statistical Computing &amp; Data Visualization</Company>
  <LinksUpToDate>false</LinksUpToDate>
  <CharactersWithSpaces>19969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World Happiness Report</dc:title>
  <dc:subject/>
  <dc:creator>Nick McCoy, Pavan Gururaj Muddebihal, Shweta Desai, Ann Xiao, &amp; Dipankar Purohit</dc:creator>
  <cp:keywords/>
  <dc:description/>
  <cp:lastModifiedBy>Dipankar Purohit</cp:lastModifiedBy>
  <cp:revision>72</cp:revision>
  <dcterms:created xsi:type="dcterms:W3CDTF">2018-05-07T20:33:00Z</dcterms:created>
  <dcterms:modified xsi:type="dcterms:W3CDTF">2018-05-09T00:12:00Z</dcterms:modified>
</cp:coreProperties>
</file>